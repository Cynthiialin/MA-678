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F2091" w14:textId="77777777" w:rsidR="003E3322" w:rsidRDefault="003E3322"/>
    <w:p w14:paraId="70C6E320" w14:textId="77777777" w:rsidR="003E3322" w:rsidRDefault="003E3322"/>
    <w:p w14:paraId="54538773" w14:textId="0102C2B9" w:rsidR="003E3322" w:rsidRDefault="003E3322"/>
    <w:p w14:paraId="07F1223C" w14:textId="327A91A4" w:rsidR="003E3322" w:rsidRDefault="003E3322"/>
    <w:p w14:paraId="4ADD2BE7" w14:textId="42EE8795" w:rsidR="003E3322" w:rsidRDefault="003E3322"/>
    <w:p w14:paraId="2D66776A" w14:textId="56C27D51" w:rsidR="003E3322" w:rsidRDefault="003E3322"/>
    <w:p w14:paraId="4D2B3E38" w14:textId="6A61D103" w:rsidR="003E3322" w:rsidRDefault="003E3322"/>
    <w:p w14:paraId="3502A8B5" w14:textId="15EEA41E" w:rsidR="003E3322" w:rsidRDefault="003E3322"/>
    <w:p w14:paraId="516CFC0A" w14:textId="66C32E38" w:rsidR="003E3322" w:rsidRDefault="003E3322"/>
    <w:p w14:paraId="7D0E97C0" w14:textId="1DA8FBD8" w:rsidR="003E3322" w:rsidRDefault="003E3322"/>
    <w:p w14:paraId="49E4F553" w14:textId="542ABFC5" w:rsidR="003E3322" w:rsidRDefault="003E3322"/>
    <w:p w14:paraId="0B98F290" w14:textId="1C641FBD" w:rsidR="003E3322" w:rsidRDefault="003E3322"/>
    <w:p w14:paraId="21A69B85" w14:textId="7E8A68AF" w:rsidR="003E3322" w:rsidRDefault="003E3322"/>
    <w:p w14:paraId="6454B1ED" w14:textId="43D927CD" w:rsidR="003E3322" w:rsidRDefault="003E3322"/>
    <w:p w14:paraId="0909A4D7" w14:textId="5D3D334E" w:rsidR="003E3322" w:rsidRDefault="003E3322"/>
    <w:p w14:paraId="3A522DE7" w14:textId="140D43FB" w:rsidR="003E3322" w:rsidRDefault="003E3322"/>
    <w:p w14:paraId="0DC54BB0" w14:textId="5BF5BCDD" w:rsidR="003E3322" w:rsidRDefault="003E3322">
      <w:r>
        <w:rPr>
          <w:noProof/>
        </w:rPr>
        <w:drawing>
          <wp:anchor distT="0" distB="0" distL="114300" distR="114300" simplePos="0" relativeHeight="251658240" behindDoc="1" locked="0" layoutInCell="1" allowOverlap="1" wp14:anchorId="02B92D45" wp14:editId="10767514">
            <wp:simplePos x="0" y="0"/>
            <wp:positionH relativeFrom="column">
              <wp:posOffset>552450</wp:posOffset>
            </wp:positionH>
            <wp:positionV relativeFrom="paragraph">
              <wp:posOffset>175294</wp:posOffset>
            </wp:positionV>
            <wp:extent cx="4840431" cy="138874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bnb.png"/>
                    <pic:cNvPicPr/>
                  </pic:nvPicPr>
                  <pic:blipFill>
                    <a:blip r:embed="rId6">
                      <a:extLst>
                        <a:ext uri="{28A0092B-C50C-407E-A947-70E740481C1C}">
                          <a14:useLocalDpi xmlns:a14="http://schemas.microsoft.com/office/drawing/2010/main" val="0"/>
                        </a:ext>
                      </a:extLst>
                    </a:blip>
                    <a:stretch>
                      <a:fillRect/>
                    </a:stretch>
                  </pic:blipFill>
                  <pic:spPr>
                    <a:xfrm>
                      <a:off x="0" y="0"/>
                      <a:ext cx="4840431" cy="1388745"/>
                    </a:xfrm>
                    <a:prstGeom prst="rect">
                      <a:avLst/>
                    </a:prstGeom>
                  </pic:spPr>
                </pic:pic>
              </a:graphicData>
            </a:graphic>
            <wp14:sizeRelH relativeFrom="page">
              <wp14:pctWidth>0</wp14:pctWidth>
            </wp14:sizeRelH>
            <wp14:sizeRelV relativeFrom="page">
              <wp14:pctHeight>0</wp14:pctHeight>
            </wp14:sizeRelV>
          </wp:anchor>
        </w:drawing>
      </w:r>
    </w:p>
    <w:p w14:paraId="614052B0" w14:textId="3CA416AF" w:rsidR="003E3322" w:rsidRDefault="003E3322"/>
    <w:p w14:paraId="53D61957" w14:textId="1170D9DF" w:rsidR="003E3322" w:rsidRDefault="003E3322"/>
    <w:p w14:paraId="5621FAF2" w14:textId="33A7A5A9" w:rsidR="003E3322" w:rsidRDefault="003E3322"/>
    <w:p w14:paraId="05B92C52" w14:textId="764F7E16" w:rsidR="003E3322" w:rsidRDefault="003E3322"/>
    <w:p w14:paraId="2ED80B8D" w14:textId="157A431D" w:rsidR="003E3322" w:rsidRDefault="003E3322"/>
    <w:p w14:paraId="7CF35A4B" w14:textId="11F074C6" w:rsidR="003E3322" w:rsidRDefault="003E3322"/>
    <w:p w14:paraId="7638E3A0" w14:textId="068018B5" w:rsidR="003E3322" w:rsidRDefault="003E3322"/>
    <w:p w14:paraId="2272A606" w14:textId="5375F6CD" w:rsidR="003E3322" w:rsidRDefault="003E3322"/>
    <w:p w14:paraId="7F955BBB" w14:textId="36143133" w:rsidR="003E3322" w:rsidRDefault="003E3322"/>
    <w:p w14:paraId="6789D7DA" w14:textId="65E9CD9E" w:rsidR="003E3322" w:rsidRDefault="003E3322"/>
    <w:p w14:paraId="39776F53" w14:textId="7811CAC7" w:rsidR="003E3322" w:rsidRDefault="003E3322"/>
    <w:p w14:paraId="4DE0D140" w14:textId="2CE7C474" w:rsidR="003E3322" w:rsidRDefault="003E3322"/>
    <w:p w14:paraId="579D3534" w14:textId="5ACB6EA0" w:rsidR="003E3322" w:rsidRDefault="003E3322"/>
    <w:p w14:paraId="6B8C7AB1" w14:textId="0138C6F1" w:rsidR="003E3322" w:rsidRDefault="003E3322"/>
    <w:p w14:paraId="02E6083D" w14:textId="4E4DA05E" w:rsidR="003E3322" w:rsidRDefault="003E3322"/>
    <w:p w14:paraId="42C4BEEA" w14:textId="3315ACE6" w:rsidR="003E3322" w:rsidRDefault="003E3322"/>
    <w:p w14:paraId="07BCFEC0" w14:textId="0D9EAE56" w:rsidR="003E3322" w:rsidRDefault="003E3322"/>
    <w:p w14:paraId="3B654401" w14:textId="6B78B1EC" w:rsidR="003E3322" w:rsidRDefault="003E3322"/>
    <w:p w14:paraId="7F3BF848" w14:textId="6E6A5DF2" w:rsidR="003E3322" w:rsidRDefault="003E3322"/>
    <w:p w14:paraId="3BDE1D0C" w14:textId="39ED1C42" w:rsidR="003E3322" w:rsidRDefault="003E3322"/>
    <w:p w14:paraId="3DAD141F" w14:textId="1520A872" w:rsidR="003E3322" w:rsidRDefault="003E3322"/>
    <w:p w14:paraId="26EF10A6" w14:textId="1D17A614" w:rsidR="003E3322" w:rsidRDefault="003E3322"/>
    <w:p w14:paraId="1000B4F9" w14:textId="7CF8AAB7" w:rsidR="003E3322" w:rsidRDefault="003E3322"/>
    <w:p w14:paraId="4B10E40E" w14:textId="0C3D4146" w:rsidR="003E3322" w:rsidRDefault="003E3322"/>
    <w:p w14:paraId="6EACA8F6" w14:textId="776B532F" w:rsidR="003E3322" w:rsidRDefault="003E3322"/>
    <w:p w14:paraId="668AC48C" w14:textId="27D49CA5" w:rsidR="003E3322" w:rsidRDefault="003E3322"/>
    <w:p w14:paraId="2EC51EDD" w14:textId="3115D64F" w:rsidR="003E3322" w:rsidRDefault="003E3322"/>
    <w:p w14:paraId="6C99A4A9" w14:textId="71FFEE87" w:rsidR="003E3322" w:rsidRDefault="003E3322">
      <w:pPr>
        <w:rPr>
          <w:ins w:id="0" w:author="Lin, Yuanyuan" w:date="2019-11-29T11:01:00Z"/>
        </w:rPr>
      </w:pPr>
    </w:p>
    <w:p w14:paraId="026EA03E" w14:textId="69060CEA" w:rsidR="00C05B25" w:rsidRDefault="00C05B25">
      <w:pPr>
        <w:rPr>
          <w:ins w:id="1" w:author="Lin, Yuanyuan" w:date="2019-11-29T11:01:00Z"/>
        </w:rPr>
      </w:pPr>
    </w:p>
    <w:p w14:paraId="282A552A" w14:textId="7B11E2CD" w:rsidR="00C05B25" w:rsidRDefault="00C05B25">
      <w:pPr>
        <w:rPr>
          <w:ins w:id="2" w:author="Lin, Yuanyuan" w:date="2019-11-29T11:01:00Z"/>
        </w:rPr>
      </w:pPr>
    </w:p>
    <w:p w14:paraId="7836DBAA" w14:textId="5F7BC9D8" w:rsidR="00C05B25" w:rsidRDefault="00C05B25">
      <w:pPr>
        <w:rPr>
          <w:ins w:id="3" w:author="Lin, Yuanyuan" w:date="2019-11-29T11:38:00Z"/>
        </w:rPr>
      </w:pPr>
    </w:p>
    <w:p w14:paraId="2AFB5656" w14:textId="77777777" w:rsidR="000D4416" w:rsidRDefault="000D4416"/>
    <w:p w14:paraId="4FEC6A2D" w14:textId="43A7E1F4" w:rsidR="001A6A7B" w:rsidRDefault="00AF1161">
      <w:pPr>
        <w:rPr>
          <w:ins w:id="4" w:author="Lin, Yuanyuan" w:date="2019-12-06T12:08:00Z"/>
          <w:rFonts w:ascii="Times" w:hAnsi="Times"/>
          <w:color w:val="525252" w:themeColor="accent3" w:themeShade="80"/>
          <w:sz w:val="48"/>
          <w:szCs w:val="48"/>
        </w:rPr>
      </w:pPr>
      <w:r w:rsidRPr="00FE787E">
        <w:rPr>
          <w:rFonts w:ascii="Times" w:hAnsi="Times"/>
          <w:color w:val="525252" w:themeColor="accent3" w:themeShade="80"/>
          <w:sz w:val="48"/>
          <w:szCs w:val="48"/>
          <w:rPrChange w:id="5" w:author="Lin, Yuanyuan" w:date="2019-12-06T12:07:00Z">
            <w:rPr/>
          </w:rPrChange>
        </w:rPr>
        <w:t>Table of Content</w:t>
      </w:r>
    </w:p>
    <w:p w14:paraId="1996FE27" w14:textId="77777777" w:rsidR="00FE787E" w:rsidRPr="00B7063C" w:rsidRDefault="00FE787E">
      <w:pPr>
        <w:rPr>
          <w:rFonts w:ascii="Times" w:hAnsi="Times"/>
          <w:color w:val="525252" w:themeColor="accent3" w:themeShade="80"/>
          <w:sz w:val="48"/>
          <w:szCs w:val="48"/>
          <w:rPrChange w:id="6" w:author="Lin, Yuanyuan" w:date="2019-12-06T13:27:00Z">
            <w:rPr/>
          </w:rPrChange>
        </w:rPr>
      </w:pPr>
    </w:p>
    <w:p w14:paraId="090C9E1C" w14:textId="4B01EA05" w:rsidR="00AF1161" w:rsidRPr="00B7063C" w:rsidRDefault="00AF1161">
      <w:pPr>
        <w:rPr>
          <w:ins w:id="7" w:author="Lin, Yuanyuan" w:date="2019-11-29T10:58:00Z"/>
          <w:rFonts w:ascii="Times" w:hAnsi="Times"/>
          <w:rPrChange w:id="8" w:author="Lin, Yuanyuan" w:date="2019-12-06T13:27:00Z">
            <w:rPr>
              <w:ins w:id="9" w:author="Lin, Yuanyuan" w:date="2019-11-29T10:58:00Z"/>
            </w:rPr>
          </w:rPrChange>
        </w:rPr>
      </w:pPr>
    </w:p>
    <w:p w14:paraId="237BA65F" w14:textId="15C4E9FA" w:rsidR="008B581B" w:rsidRPr="00B7063C" w:rsidRDefault="008B581B">
      <w:pPr>
        <w:ind w:left="1080"/>
        <w:rPr>
          <w:ins w:id="10" w:author="Lin, Yuanyuan" w:date="2019-11-29T11:00:00Z"/>
          <w:rFonts w:ascii="Times" w:hAnsi="Times"/>
          <w:sz w:val="32"/>
          <w:szCs w:val="32"/>
          <w:rPrChange w:id="11" w:author="Lin, Yuanyuan" w:date="2019-12-06T13:27:00Z">
            <w:rPr>
              <w:ins w:id="12" w:author="Lin, Yuanyuan" w:date="2019-11-29T11:00:00Z"/>
            </w:rPr>
          </w:rPrChange>
        </w:rPr>
        <w:pPrChange w:id="13" w:author="Lin, Yuanyuan" w:date="2019-12-06T12:11:00Z">
          <w:pPr/>
        </w:pPrChange>
      </w:pPr>
      <w:ins w:id="14" w:author="Lin, Yuanyuan" w:date="2019-11-29T10:59:00Z">
        <w:r w:rsidRPr="00B7063C">
          <w:rPr>
            <w:rFonts w:ascii="Times" w:hAnsi="Times"/>
            <w:sz w:val="32"/>
            <w:szCs w:val="32"/>
            <w:rPrChange w:id="15" w:author="Lin, Yuanyuan" w:date="2019-12-06T13:27:00Z">
              <w:rPr/>
            </w:rPrChange>
          </w:rPr>
          <w:t>Introduction</w:t>
        </w:r>
      </w:ins>
    </w:p>
    <w:p w14:paraId="3E50D7B0" w14:textId="0315BD8A" w:rsidR="008B581B" w:rsidRPr="00B7063C" w:rsidRDefault="008B581B">
      <w:pPr>
        <w:pStyle w:val="ListParagraph"/>
        <w:numPr>
          <w:ilvl w:val="0"/>
          <w:numId w:val="16"/>
        </w:numPr>
        <w:ind w:left="1440"/>
        <w:rPr>
          <w:ins w:id="16" w:author="Lin, Yuanyuan" w:date="2019-11-29T11:00:00Z"/>
          <w:rFonts w:ascii="Times" w:hAnsi="Times"/>
          <w:sz w:val="28"/>
          <w:szCs w:val="28"/>
          <w:rPrChange w:id="17" w:author="Lin, Yuanyuan" w:date="2019-12-06T13:27:00Z">
            <w:rPr>
              <w:ins w:id="18" w:author="Lin, Yuanyuan" w:date="2019-11-29T11:00:00Z"/>
            </w:rPr>
          </w:rPrChange>
        </w:rPr>
        <w:pPrChange w:id="19" w:author="Lin, Yuanyuan" w:date="2019-12-06T12:11:00Z">
          <w:pPr>
            <w:pStyle w:val="ListParagraph"/>
            <w:numPr>
              <w:numId w:val="16"/>
            </w:numPr>
            <w:ind w:left="360" w:hanging="360"/>
          </w:pPr>
        </w:pPrChange>
      </w:pPr>
      <w:ins w:id="20" w:author="Lin, Yuanyuan" w:date="2019-11-29T11:00:00Z">
        <w:r w:rsidRPr="00B7063C">
          <w:rPr>
            <w:rFonts w:ascii="Times" w:hAnsi="Times"/>
            <w:sz w:val="28"/>
            <w:szCs w:val="28"/>
            <w:rPrChange w:id="21" w:author="Lin, Yuanyuan" w:date="2019-12-06T13:27:00Z">
              <w:rPr/>
            </w:rPrChange>
          </w:rPr>
          <w:t>Background</w:t>
        </w:r>
      </w:ins>
    </w:p>
    <w:p w14:paraId="7415061C" w14:textId="0E31E5DE" w:rsidR="008B581B" w:rsidRPr="00B7063C" w:rsidRDefault="008B581B">
      <w:pPr>
        <w:ind w:left="1080"/>
        <w:rPr>
          <w:ins w:id="22" w:author="Lin, Yuanyuan" w:date="2019-11-29T11:00:00Z"/>
          <w:rFonts w:ascii="Times" w:hAnsi="Times"/>
          <w:rPrChange w:id="23" w:author="Lin, Yuanyuan" w:date="2019-12-06T13:27:00Z">
            <w:rPr>
              <w:ins w:id="24" w:author="Lin, Yuanyuan" w:date="2019-11-29T11:00:00Z"/>
            </w:rPr>
          </w:rPrChange>
        </w:rPr>
        <w:pPrChange w:id="25" w:author="Lin, Yuanyuan" w:date="2019-12-06T12:11:00Z">
          <w:pPr/>
        </w:pPrChange>
      </w:pPr>
    </w:p>
    <w:p w14:paraId="2B4C2800" w14:textId="31F82B0E" w:rsidR="008B581B" w:rsidRPr="00B7063C" w:rsidRDefault="008B581B">
      <w:pPr>
        <w:ind w:left="1080"/>
        <w:rPr>
          <w:ins w:id="26" w:author="Lin, Yuanyuan" w:date="2019-11-29T11:00:00Z"/>
          <w:rFonts w:ascii="Times" w:hAnsi="Times"/>
          <w:sz w:val="32"/>
          <w:szCs w:val="32"/>
          <w:rPrChange w:id="27" w:author="Lin, Yuanyuan" w:date="2019-12-06T13:27:00Z">
            <w:rPr>
              <w:ins w:id="28" w:author="Lin, Yuanyuan" w:date="2019-11-29T11:00:00Z"/>
            </w:rPr>
          </w:rPrChange>
        </w:rPr>
        <w:pPrChange w:id="29" w:author="Lin, Yuanyuan" w:date="2019-12-06T12:11:00Z">
          <w:pPr/>
        </w:pPrChange>
      </w:pPr>
      <w:ins w:id="30" w:author="Lin, Yuanyuan" w:date="2019-11-29T11:00:00Z">
        <w:r w:rsidRPr="00B7063C">
          <w:rPr>
            <w:rFonts w:ascii="Times" w:hAnsi="Times"/>
            <w:sz w:val="32"/>
            <w:szCs w:val="32"/>
            <w:rPrChange w:id="31" w:author="Lin, Yuanyuan" w:date="2019-12-06T13:27:00Z">
              <w:rPr/>
            </w:rPrChange>
          </w:rPr>
          <w:t>Method</w:t>
        </w:r>
      </w:ins>
    </w:p>
    <w:p w14:paraId="189894A0" w14:textId="42BB8C99" w:rsidR="008B581B" w:rsidRPr="00B7063C" w:rsidRDefault="008B581B">
      <w:pPr>
        <w:pStyle w:val="ListParagraph"/>
        <w:numPr>
          <w:ilvl w:val="0"/>
          <w:numId w:val="18"/>
        </w:numPr>
        <w:ind w:left="1440"/>
        <w:rPr>
          <w:ins w:id="32" w:author="Lin, Yuanyuan" w:date="2019-11-29T11:01:00Z"/>
          <w:rFonts w:ascii="Times" w:hAnsi="Times"/>
          <w:sz w:val="28"/>
          <w:szCs w:val="28"/>
          <w:rPrChange w:id="33" w:author="Lin, Yuanyuan" w:date="2019-12-06T13:27:00Z">
            <w:rPr>
              <w:ins w:id="34" w:author="Lin, Yuanyuan" w:date="2019-11-29T11:01:00Z"/>
            </w:rPr>
          </w:rPrChange>
        </w:rPr>
        <w:pPrChange w:id="35" w:author="Lin, Yuanyuan" w:date="2019-12-06T12:11:00Z">
          <w:pPr>
            <w:pStyle w:val="ListParagraph"/>
            <w:numPr>
              <w:numId w:val="18"/>
            </w:numPr>
            <w:ind w:left="360" w:hanging="360"/>
          </w:pPr>
        </w:pPrChange>
      </w:pPr>
      <w:ins w:id="36" w:author="Lin, Yuanyuan" w:date="2019-11-29T11:01:00Z">
        <w:r w:rsidRPr="00B7063C">
          <w:rPr>
            <w:rFonts w:ascii="Times" w:hAnsi="Times"/>
            <w:sz w:val="28"/>
            <w:szCs w:val="28"/>
            <w:rPrChange w:id="37" w:author="Lin, Yuanyuan" w:date="2019-12-06T13:27:00Z">
              <w:rPr/>
            </w:rPrChange>
          </w:rPr>
          <w:t>Data Source</w:t>
        </w:r>
      </w:ins>
    </w:p>
    <w:p w14:paraId="10FA2CF0" w14:textId="67973FA0" w:rsidR="00260A78" w:rsidRPr="00B7063C" w:rsidRDefault="008B581B">
      <w:pPr>
        <w:pStyle w:val="ListParagraph"/>
        <w:numPr>
          <w:ilvl w:val="0"/>
          <w:numId w:val="18"/>
        </w:numPr>
        <w:ind w:left="1440"/>
        <w:rPr>
          <w:ins w:id="38" w:author="Lin, Yuanyuan" w:date="2019-11-29T11:04:00Z"/>
          <w:rFonts w:ascii="Times" w:hAnsi="Times"/>
          <w:sz w:val="28"/>
          <w:szCs w:val="28"/>
          <w:rPrChange w:id="39" w:author="Lin, Yuanyuan" w:date="2019-12-06T13:27:00Z">
            <w:rPr>
              <w:ins w:id="40" w:author="Lin, Yuanyuan" w:date="2019-11-29T11:04:00Z"/>
            </w:rPr>
          </w:rPrChange>
        </w:rPr>
        <w:pPrChange w:id="41" w:author="Lin, Yuanyuan" w:date="2019-12-06T12:11:00Z">
          <w:pPr>
            <w:pStyle w:val="ListParagraph"/>
            <w:numPr>
              <w:numId w:val="18"/>
            </w:numPr>
            <w:ind w:left="360" w:hanging="360"/>
          </w:pPr>
        </w:pPrChange>
      </w:pPr>
      <w:ins w:id="42" w:author="Lin, Yuanyuan" w:date="2019-11-29T11:01:00Z">
        <w:r w:rsidRPr="00B7063C">
          <w:rPr>
            <w:rFonts w:ascii="Times" w:hAnsi="Times"/>
            <w:sz w:val="28"/>
            <w:szCs w:val="28"/>
            <w:rPrChange w:id="43" w:author="Lin, Yuanyuan" w:date="2019-12-06T13:27:00Z">
              <w:rPr/>
            </w:rPrChange>
          </w:rPr>
          <w:t>Model</w:t>
        </w:r>
      </w:ins>
      <w:ins w:id="44" w:author="Lin, Yuanyuan" w:date="2019-11-29T11:04:00Z">
        <w:r w:rsidR="00260A78" w:rsidRPr="00B7063C">
          <w:rPr>
            <w:rFonts w:ascii="Times" w:hAnsi="Times"/>
            <w:sz w:val="28"/>
            <w:szCs w:val="28"/>
            <w:rPrChange w:id="45" w:author="Lin, Yuanyuan" w:date="2019-12-06T13:27:00Z">
              <w:rPr/>
            </w:rPrChange>
          </w:rPr>
          <w:t xml:space="preserve"> Used</w:t>
        </w:r>
      </w:ins>
    </w:p>
    <w:p w14:paraId="300D9FAD" w14:textId="3070C6C6" w:rsidR="008B581B" w:rsidRPr="00B7063C" w:rsidRDefault="008B581B">
      <w:pPr>
        <w:pStyle w:val="ListParagraph"/>
        <w:numPr>
          <w:ilvl w:val="0"/>
          <w:numId w:val="18"/>
        </w:numPr>
        <w:ind w:left="1440"/>
        <w:rPr>
          <w:ins w:id="46" w:author="Lin, Yuanyuan" w:date="2019-11-29T10:59:00Z"/>
          <w:rFonts w:ascii="Times" w:hAnsi="Times"/>
          <w:sz w:val="28"/>
          <w:szCs w:val="28"/>
          <w:rPrChange w:id="47" w:author="Lin, Yuanyuan" w:date="2019-12-06T13:27:00Z">
            <w:rPr>
              <w:ins w:id="48" w:author="Lin, Yuanyuan" w:date="2019-11-29T10:59:00Z"/>
            </w:rPr>
          </w:rPrChange>
        </w:rPr>
        <w:pPrChange w:id="49" w:author="Lin, Yuanyuan" w:date="2019-12-06T12:11:00Z">
          <w:pPr/>
        </w:pPrChange>
      </w:pPr>
      <w:ins w:id="50" w:author="Lin, Yuanyuan" w:date="2019-11-29T11:01:00Z">
        <w:r w:rsidRPr="00B7063C">
          <w:rPr>
            <w:rFonts w:ascii="Times" w:hAnsi="Times"/>
            <w:sz w:val="28"/>
            <w:szCs w:val="28"/>
            <w:rPrChange w:id="51" w:author="Lin, Yuanyuan" w:date="2019-12-06T13:27:00Z">
              <w:rPr/>
            </w:rPrChange>
          </w:rPr>
          <w:t>Visualization Used</w:t>
        </w:r>
      </w:ins>
    </w:p>
    <w:p w14:paraId="2824DB46" w14:textId="60A0A318" w:rsidR="008B581B" w:rsidRPr="00B7063C" w:rsidRDefault="008B581B">
      <w:pPr>
        <w:ind w:left="1080"/>
        <w:rPr>
          <w:ins w:id="52" w:author="Lin, Yuanyuan" w:date="2019-11-29T11:04:00Z"/>
          <w:rFonts w:ascii="Times" w:hAnsi="Times"/>
          <w:sz w:val="32"/>
          <w:szCs w:val="32"/>
          <w:rPrChange w:id="53" w:author="Lin, Yuanyuan" w:date="2019-12-06T13:27:00Z">
            <w:rPr>
              <w:ins w:id="54" w:author="Lin, Yuanyuan" w:date="2019-11-29T11:04:00Z"/>
            </w:rPr>
          </w:rPrChange>
        </w:rPr>
        <w:pPrChange w:id="55" w:author="Lin, Yuanyuan" w:date="2019-12-06T12:11:00Z">
          <w:pPr/>
        </w:pPrChange>
      </w:pPr>
    </w:p>
    <w:p w14:paraId="0D9DAF68" w14:textId="3319BE82" w:rsidR="00260A78" w:rsidRPr="00B7063C" w:rsidRDefault="00260A78">
      <w:pPr>
        <w:ind w:left="1080"/>
        <w:rPr>
          <w:ins w:id="56" w:author="Lin, Yuanyuan" w:date="2019-11-29T11:04:00Z"/>
          <w:rFonts w:ascii="Times" w:hAnsi="Times"/>
          <w:sz w:val="32"/>
          <w:szCs w:val="32"/>
          <w:rPrChange w:id="57" w:author="Lin, Yuanyuan" w:date="2019-12-06T13:27:00Z">
            <w:rPr>
              <w:ins w:id="58" w:author="Lin, Yuanyuan" w:date="2019-11-29T11:04:00Z"/>
            </w:rPr>
          </w:rPrChange>
        </w:rPr>
        <w:pPrChange w:id="59" w:author="Lin, Yuanyuan" w:date="2019-12-06T12:11:00Z">
          <w:pPr/>
        </w:pPrChange>
      </w:pPr>
      <w:ins w:id="60" w:author="Lin, Yuanyuan" w:date="2019-11-29T11:04:00Z">
        <w:r w:rsidRPr="00B7063C">
          <w:rPr>
            <w:rFonts w:ascii="Times" w:hAnsi="Times"/>
            <w:sz w:val="32"/>
            <w:szCs w:val="32"/>
            <w:rPrChange w:id="61" w:author="Lin, Yuanyuan" w:date="2019-12-06T13:27:00Z">
              <w:rPr/>
            </w:rPrChange>
          </w:rPr>
          <w:t>Result</w:t>
        </w:r>
      </w:ins>
    </w:p>
    <w:p w14:paraId="4C0FAE3E" w14:textId="5AF7BFD4" w:rsidR="003D3EA3" w:rsidRPr="00B7063C" w:rsidRDefault="003D3EA3">
      <w:pPr>
        <w:ind w:left="1080"/>
        <w:rPr>
          <w:ins w:id="62" w:author="Lin, Yuanyuan" w:date="2019-12-06T12:01:00Z"/>
          <w:rFonts w:ascii="Times" w:hAnsi="Times"/>
          <w:rPrChange w:id="63" w:author="Lin, Yuanyuan" w:date="2019-12-06T13:27:00Z">
            <w:rPr>
              <w:ins w:id="64" w:author="Lin, Yuanyuan" w:date="2019-12-06T12:01:00Z"/>
            </w:rPr>
          </w:rPrChange>
        </w:rPr>
        <w:pPrChange w:id="65" w:author="Lin, Yuanyuan" w:date="2019-12-06T12:11:00Z">
          <w:pPr/>
        </w:pPrChange>
      </w:pPr>
    </w:p>
    <w:p w14:paraId="6D870B25" w14:textId="2D403ED2" w:rsidR="003D3EA3" w:rsidRPr="00B7063C" w:rsidRDefault="003D3EA3">
      <w:pPr>
        <w:ind w:left="1080"/>
        <w:rPr>
          <w:ins w:id="66" w:author="Lin, Yuanyuan" w:date="2019-12-06T12:01:00Z"/>
          <w:rFonts w:ascii="Times" w:hAnsi="Times"/>
          <w:sz w:val="32"/>
          <w:szCs w:val="32"/>
          <w:rPrChange w:id="67" w:author="Lin, Yuanyuan" w:date="2019-12-06T13:27:00Z">
            <w:rPr>
              <w:ins w:id="68" w:author="Lin, Yuanyuan" w:date="2019-12-06T12:01:00Z"/>
            </w:rPr>
          </w:rPrChange>
        </w:rPr>
        <w:pPrChange w:id="69" w:author="Lin, Yuanyuan" w:date="2019-12-06T12:11:00Z">
          <w:pPr/>
        </w:pPrChange>
      </w:pPr>
      <w:ins w:id="70" w:author="Lin, Yuanyuan" w:date="2019-12-06T12:01:00Z">
        <w:r w:rsidRPr="00B7063C">
          <w:rPr>
            <w:rFonts w:ascii="Times" w:hAnsi="Times"/>
            <w:sz w:val="32"/>
            <w:szCs w:val="32"/>
            <w:rPrChange w:id="71" w:author="Lin, Yuanyuan" w:date="2019-12-06T13:27:00Z">
              <w:rPr/>
            </w:rPrChange>
          </w:rPr>
          <w:t>Discussion</w:t>
        </w:r>
      </w:ins>
    </w:p>
    <w:p w14:paraId="14B6D3DC" w14:textId="6C3DF1DF" w:rsidR="003D3EA3" w:rsidRPr="00B7063C" w:rsidRDefault="00055D14">
      <w:pPr>
        <w:pStyle w:val="ListParagraph"/>
        <w:numPr>
          <w:ilvl w:val="0"/>
          <w:numId w:val="28"/>
        </w:numPr>
        <w:ind w:left="1440"/>
        <w:rPr>
          <w:ins w:id="72" w:author="Lin, Yuanyuan" w:date="2019-12-06T12:02:00Z"/>
          <w:rFonts w:ascii="Times" w:hAnsi="Times"/>
          <w:sz w:val="28"/>
          <w:szCs w:val="28"/>
          <w:rPrChange w:id="73" w:author="Lin, Yuanyuan" w:date="2019-12-06T13:27:00Z">
            <w:rPr>
              <w:ins w:id="74" w:author="Lin, Yuanyuan" w:date="2019-12-06T12:02:00Z"/>
            </w:rPr>
          </w:rPrChange>
        </w:rPr>
        <w:pPrChange w:id="75" w:author="Lin, Yuanyuan" w:date="2019-12-06T12:11:00Z">
          <w:pPr>
            <w:pStyle w:val="ListParagraph"/>
            <w:numPr>
              <w:numId w:val="28"/>
            </w:numPr>
            <w:ind w:left="360" w:hanging="360"/>
          </w:pPr>
        </w:pPrChange>
      </w:pPr>
      <w:ins w:id="76" w:author="Lin, Yuanyuan" w:date="2019-12-06T12:02:00Z">
        <w:r w:rsidRPr="00B7063C">
          <w:rPr>
            <w:rFonts w:ascii="Times" w:hAnsi="Times"/>
            <w:sz w:val="28"/>
            <w:szCs w:val="28"/>
            <w:rPrChange w:id="77" w:author="Lin, Yuanyuan" w:date="2019-12-06T13:27:00Z">
              <w:rPr/>
            </w:rPrChange>
          </w:rPr>
          <w:t>Model Selection</w:t>
        </w:r>
      </w:ins>
    </w:p>
    <w:p w14:paraId="1F74ED0D" w14:textId="5EADB92E" w:rsidR="00055D14" w:rsidRPr="00B7063C" w:rsidRDefault="00055D14">
      <w:pPr>
        <w:pStyle w:val="ListParagraph"/>
        <w:numPr>
          <w:ilvl w:val="0"/>
          <w:numId w:val="28"/>
        </w:numPr>
        <w:ind w:left="1440"/>
        <w:rPr>
          <w:ins w:id="78" w:author="Lin, Yuanyuan" w:date="2019-12-06T12:03:00Z"/>
          <w:rFonts w:ascii="Times" w:hAnsi="Times"/>
          <w:sz w:val="28"/>
          <w:szCs w:val="28"/>
          <w:rPrChange w:id="79" w:author="Lin, Yuanyuan" w:date="2019-12-06T13:27:00Z">
            <w:rPr>
              <w:ins w:id="80" w:author="Lin, Yuanyuan" w:date="2019-12-06T12:03:00Z"/>
            </w:rPr>
          </w:rPrChange>
        </w:rPr>
        <w:pPrChange w:id="81" w:author="Lin, Yuanyuan" w:date="2019-12-06T12:11:00Z">
          <w:pPr>
            <w:pStyle w:val="ListParagraph"/>
            <w:numPr>
              <w:numId w:val="28"/>
            </w:numPr>
            <w:ind w:left="360" w:hanging="360"/>
          </w:pPr>
        </w:pPrChange>
      </w:pPr>
      <w:ins w:id="82" w:author="Lin, Yuanyuan" w:date="2019-12-06T12:03:00Z">
        <w:r w:rsidRPr="00B7063C">
          <w:rPr>
            <w:rFonts w:ascii="Times" w:hAnsi="Times"/>
            <w:sz w:val="28"/>
            <w:szCs w:val="28"/>
            <w:rPrChange w:id="83" w:author="Lin, Yuanyuan" w:date="2019-12-06T13:27:00Z">
              <w:rPr/>
            </w:rPrChange>
          </w:rPr>
          <w:t>Model Interpretation</w:t>
        </w:r>
      </w:ins>
    </w:p>
    <w:p w14:paraId="6F3BBE3B" w14:textId="4825AE7E" w:rsidR="00055D14" w:rsidRPr="00B7063C" w:rsidRDefault="00055D14">
      <w:pPr>
        <w:pStyle w:val="ListParagraph"/>
        <w:numPr>
          <w:ilvl w:val="0"/>
          <w:numId w:val="28"/>
        </w:numPr>
        <w:ind w:left="1440"/>
        <w:rPr>
          <w:ins w:id="84" w:author="Lin, Yuanyuan" w:date="2019-12-06T12:03:00Z"/>
          <w:rFonts w:ascii="Times" w:hAnsi="Times"/>
          <w:sz w:val="28"/>
          <w:szCs w:val="28"/>
          <w:rPrChange w:id="85" w:author="Lin, Yuanyuan" w:date="2019-12-06T13:27:00Z">
            <w:rPr>
              <w:ins w:id="86" w:author="Lin, Yuanyuan" w:date="2019-12-06T12:03:00Z"/>
            </w:rPr>
          </w:rPrChange>
        </w:rPr>
        <w:pPrChange w:id="87" w:author="Lin, Yuanyuan" w:date="2019-12-06T12:11:00Z">
          <w:pPr>
            <w:pStyle w:val="ListParagraph"/>
            <w:numPr>
              <w:numId w:val="28"/>
            </w:numPr>
            <w:ind w:left="360" w:hanging="360"/>
          </w:pPr>
        </w:pPrChange>
      </w:pPr>
      <w:ins w:id="88" w:author="Lin, Yuanyuan" w:date="2019-12-06T12:03:00Z">
        <w:r w:rsidRPr="00B7063C">
          <w:rPr>
            <w:rFonts w:ascii="Times" w:hAnsi="Times"/>
            <w:sz w:val="28"/>
            <w:szCs w:val="28"/>
            <w:rPrChange w:id="89" w:author="Lin, Yuanyuan" w:date="2019-12-06T13:27:00Z">
              <w:rPr/>
            </w:rPrChange>
          </w:rPr>
          <w:t>Model Check</w:t>
        </w:r>
      </w:ins>
    </w:p>
    <w:p w14:paraId="68A400F8" w14:textId="50ECB0A5" w:rsidR="00055D14" w:rsidRPr="00B7063C" w:rsidRDefault="00055D14">
      <w:pPr>
        <w:ind w:left="1080"/>
        <w:rPr>
          <w:ins w:id="90" w:author="Lin, Yuanyuan" w:date="2019-12-06T12:03:00Z"/>
          <w:rFonts w:ascii="Times" w:hAnsi="Times"/>
          <w:rPrChange w:id="91" w:author="Lin, Yuanyuan" w:date="2019-12-06T13:27:00Z">
            <w:rPr>
              <w:ins w:id="92" w:author="Lin, Yuanyuan" w:date="2019-12-06T12:03:00Z"/>
            </w:rPr>
          </w:rPrChange>
        </w:rPr>
        <w:pPrChange w:id="93" w:author="Lin, Yuanyuan" w:date="2019-12-06T12:11:00Z">
          <w:pPr/>
        </w:pPrChange>
      </w:pPr>
    </w:p>
    <w:p w14:paraId="4EBAD6BD" w14:textId="5DD14459" w:rsidR="00260A78" w:rsidRPr="00B7063C" w:rsidRDefault="00FE787E">
      <w:pPr>
        <w:ind w:left="1080"/>
        <w:rPr>
          <w:ins w:id="94" w:author="Lin, Yuanyuan" w:date="2019-12-06T12:05:00Z"/>
          <w:rFonts w:ascii="Times" w:hAnsi="Times"/>
          <w:sz w:val="32"/>
          <w:szCs w:val="32"/>
          <w:rPrChange w:id="95" w:author="Lin, Yuanyuan" w:date="2019-12-06T13:27:00Z">
            <w:rPr>
              <w:ins w:id="96" w:author="Lin, Yuanyuan" w:date="2019-12-06T12:05:00Z"/>
            </w:rPr>
          </w:rPrChange>
        </w:rPr>
        <w:pPrChange w:id="97" w:author="Lin, Yuanyuan" w:date="2019-12-06T12:11:00Z">
          <w:pPr/>
        </w:pPrChange>
      </w:pPr>
      <w:ins w:id="98" w:author="Lin, Yuanyuan" w:date="2019-12-06T12:05:00Z">
        <w:r w:rsidRPr="00B7063C">
          <w:rPr>
            <w:rFonts w:ascii="Times" w:hAnsi="Times"/>
            <w:sz w:val="32"/>
            <w:szCs w:val="32"/>
            <w:rPrChange w:id="99" w:author="Lin, Yuanyuan" w:date="2019-12-06T13:27:00Z">
              <w:rPr/>
            </w:rPrChange>
          </w:rPr>
          <w:t>Conclusion</w:t>
        </w:r>
      </w:ins>
    </w:p>
    <w:p w14:paraId="403803A4" w14:textId="12E4E1EC" w:rsidR="00FE787E" w:rsidRPr="00B7063C" w:rsidRDefault="00FE787E">
      <w:pPr>
        <w:pStyle w:val="ListParagraph"/>
        <w:numPr>
          <w:ilvl w:val="0"/>
          <w:numId w:val="29"/>
        </w:numPr>
        <w:ind w:left="1440"/>
        <w:rPr>
          <w:ins w:id="100" w:author="Lin, Yuanyuan" w:date="2019-12-06T12:05:00Z"/>
          <w:rFonts w:ascii="Times" w:hAnsi="Times"/>
          <w:sz w:val="28"/>
          <w:szCs w:val="28"/>
          <w:rPrChange w:id="101" w:author="Lin, Yuanyuan" w:date="2019-12-06T13:27:00Z">
            <w:rPr>
              <w:ins w:id="102" w:author="Lin, Yuanyuan" w:date="2019-12-06T12:05:00Z"/>
            </w:rPr>
          </w:rPrChange>
        </w:rPr>
        <w:pPrChange w:id="103" w:author="Lin, Yuanyuan" w:date="2019-12-06T12:11:00Z">
          <w:pPr>
            <w:pStyle w:val="ListParagraph"/>
            <w:numPr>
              <w:numId w:val="29"/>
            </w:numPr>
            <w:ind w:left="360" w:hanging="360"/>
          </w:pPr>
        </w:pPrChange>
      </w:pPr>
      <w:ins w:id="104" w:author="Lin, Yuanyuan" w:date="2019-12-06T12:05:00Z">
        <w:r w:rsidRPr="00B7063C">
          <w:rPr>
            <w:rFonts w:ascii="Times" w:hAnsi="Times"/>
            <w:sz w:val="28"/>
            <w:szCs w:val="28"/>
            <w:rPrChange w:id="105" w:author="Lin, Yuanyuan" w:date="2019-12-06T13:27:00Z">
              <w:rPr/>
            </w:rPrChange>
          </w:rPr>
          <w:t>Implication</w:t>
        </w:r>
      </w:ins>
    </w:p>
    <w:p w14:paraId="71BBC8AA" w14:textId="0CBCD5CA" w:rsidR="00FE787E" w:rsidRPr="00B7063C" w:rsidRDefault="00FE787E">
      <w:pPr>
        <w:pStyle w:val="ListParagraph"/>
        <w:numPr>
          <w:ilvl w:val="0"/>
          <w:numId w:val="29"/>
        </w:numPr>
        <w:ind w:left="1440"/>
        <w:rPr>
          <w:ins w:id="106" w:author="Lin, Yuanyuan" w:date="2019-12-06T12:05:00Z"/>
          <w:rFonts w:ascii="Times" w:hAnsi="Times"/>
          <w:sz w:val="28"/>
          <w:szCs w:val="28"/>
          <w:rPrChange w:id="107" w:author="Lin, Yuanyuan" w:date="2019-12-06T13:27:00Z">
            <w:rPr>
              <w:ins w:id="108" w:author="Lin, Yuanyuan" w:date="2019-12-06T12:05:00Z"/>
            </w:rPr>
          </w:rPrChange>
        </w:rPr>
        <w:pPrChange w:id="109" w:author="Lin, Yuanyuan" w:date="2019-12-06T12:11:00Z">
          <w:pPr>
            <w:pStyle w:val="ListParagraph"/>
            <w:numPr>
              <w:numId w:val="29"/>
            </w:numPr>
            <w:ind w:left="360" w:hanging="360"/>
          </w:pPr>
        </w:pPrChange>
      </w:pPr>
      <w:ins w:id="110" w:author="Lin, Yuanyuan" w:date="2019-12-06T12:05:00Z">
        <w:r w:rsidRPr="00B7063C">
          <w:rPr>
            <w:rFonts w:ascii="Times" w:hAnsi="Times"/>
            <w:sz w:val="28"/>
            <w:szCs w:val="28"/>
            <w:rPrChange w:id="111" w:author="Lin, Yuanyuan" w:date="2019-12-06T13:27:00Z">
              <w:rPr/>
            </w:rPrChange>
          </w:rPr>
          <w:t>Limitation</w:t>
        </w:r>
      </w:ins>
    </w:p>
    <w:p w14:paraId="3722E215" w14:textId="251F3FEA" w:rsidR="00FE787E" w:rsidRPr="00B7063C" w:rsidRDefault="00FE787E">
      <w:pPr>
        <w:pStyle w:val="ListParagraph"/>
        <w:numPr>
          <w:ilvl w:val="0"/>
          <w:numId w:val="29"/>
        </w:numPr>
        <w:ind w:left="1440"/>
        <w:rPr>
          <w:ins w:id="112" w:author="Lin, Yuanyuan" w:date="2019-11-29T11:04:00Z"/>
          <w:rFonts w:ascii="Times" w:hAnsi="Times"/>
          <w:sz w:val="28"/>
          <w:szCs w:val="28"/>
          <w:rPrChange w:id="113" w:author="Lin, Yuanyuan" w:date="2019-12-06T13:27:00Z">
            <w:rPr>
              <w:ins w:id="114" w:author="Lin, Yuanyuan" w:date="2019-11-29T11:04:00Z"/>
            </w:rPr>
          </w:rPrChange>
        </w:rPr>
        <w:pPrChange w:id="115" w:author="Lin, Yuanyuan" w:date="2019-12-06T12:11:00Z">
          <w:pPr/>
        </w:pPrChange>
      </w:pPr>
      <w:ins w:id="116" w:author="Lin, Yuanyuan" w:date="2019-12-06T12:05:00Z">
        <w:r w:rsidRPr="00B7063C">
          <w:rPr>
            <w:rFonts w:ascii="Times" w:hAnsi="Times"/>
            <w:sz w:val="28"/>
            <w:szCs w:val="28"/>
            <w:rPrChange w:id="117" w:author="Lin, Yuanyuan" w:date="2019-12-06T13:27:00Z">
              <w:rPr/>
            </w:rPrChange>
          </w:rPr>
          <w:t xml:space="preserve">Future </w:t>
        </w:r>
      </w:ins>
      <w:ins w:id="118" w:author="Lin, Yuanyuan" w:date="2019-12-06T12:06:00Z">
        <w:r w:rsidRPr="00B7063C">
          <w:rPr>
            <w:rFonts w:ascii="Times" w:hAnsi="Times"/>
            <w:sz w:val="28"/>
            <w:szCs w:val="28"/>
            <w:rPrChange w:id="119" w:author="Lin, Yuanyuan" w:date="2019-12-06T13:27:00Z">
              <w:rPr/>
            </w:rPrChange>
          </w:rPr>
          <w:t>Direction</w:t>
        </w:r>
      </w:ins>
    </w:p>
    <w:p w14:paraId="7EE89234" w14:textId="77777777" w:rsidR="00260A78" w:rsidRPr="00B7063C" w:rsidRDefault="00260A78">
      <w:pPr>
        <w:rPr>
          <w:ins w:id="120" w:author="Lin, Yuanyuan" w:date="2019-11-29T10:58:00Z"/>
          <w:rFonts w:ascii="Times" w:hAnsi="Times"/>
          <w:rPrChange w:id="121" w:author="Lin, Yuanyuan" w:date="2019-12-06T13:27:00Z">
            <w:rPr>
              <w:ins w:id="122" w:author="Lin, Yuanyuan" w:date="2019-11-29T10:58:00Z"/>
            </w:rPr>
          </w:rPrChange>
        </w:rPr>
      </w:pPr>
    </w:p>
    <w:p w14:paraId="7779F224" w14:textId="1C4B52E1" w:rsidR="008B581B" w:rsidRPr="00B7063C" w:rsidRDefault="008B581B">
      <w:pPr>
        <w:rPr>
          <w:ins w:id="123" w:author="Lin, Yuanyuan" w:date="2019-11-29T10:58:00Z"/>
          <w:rFonts w:ascii="Times" w:hAnsi="Times"/>
          <w:rPrChange w:id="124" w:author="Lin, Yuanyuan" w:date="2019-12-06T13:27:00Z">
            <w:rPr>
              <w:ins w:id="125" w:author="Lin, Yuanyuan" w:date="2019-11-29T10:58:00Z"/>
            </w:rPr>
          </w:rPrChange>
        </w:rPr>
      </w:pPr>
    </w:p>
    <w:p w14:paraId="10B748B3" w14:textId="626CAF07" w:rsidR="008B581B" w:rsidRPr="00B7063C" w:rsidRDefault="008B581B">
      <w:pPr>
        <w:rPr>
          <w:ins w:id="126" w:author="Lin, Yuanyuan" w:date="2019-11-29T10:58:00Z"/>
          <w:rFonts w:ascii="Times" w:hAnsi="Times"/>
          <w:rPrChange w:id="127" w:author="Lin, Yuanyuan" w:date="2019-12-06T13:27:00Z">
            <w:rPr>
              <w:ins w:id="128" w:author="Lin, Yuanyuan" w:date="2019-11-29T10:58:00Z"/>
            </w:rPr>
          </w:rPrChange>
        </w:rPr>
      </w:pPr>
    </w:p>
    <w:p w14:paraId="7E837BA0" w14:textId="152AB266" w:rsidR="008B581B" w:rsidRPr="00B7063C" w:rsidRDefault="008B581B">
      <w:pPr>
        <w:rPr>
          <w:ins w:id="129" w:author="Lin, Yuanyuan" w:date="2019-11-29T10:58:00Z"/>
          <w:rFonts w:ascii="Times" w:hAnsi="Times"/>
          <w:rPrChange w:id="130" w:author="Lin, Yuanyuan" w:date="2019-12-06T13:27:00Z">
            <w:rPr>
              <w:ins w:id="131" w:author="Lin, Yuanyuan" w:date="2019-11-29T10:58:00Z"/>
            </w:rPr>
          </w:rPrChange>
        </w:rPr>
      </w:pPr>
    </w:p>
    <w:p w14:paraId="220A9D8B" w14:textId="0C4A909A" w:rsidR="008B581B" w:rsidRPr="00B7063C" w:rsidRDefault="008B581B">
      <w:pPr>
        <w:rPr>
          <w:ins w:id="132" w:author="Lin, Yuanyuan" w:date="2019-11-29T10:58:00Z"/>
          <w:rFonts w:ascii="Times" w:hAnsi="Times"/>
          <w:rPrChange w:id="133" w:author="Lin, Yuanyuan" w:date="2019-12-06T13:27:00Z">
            <w:rPr>
              <w:ins w:id="134" w:author="Lin, Yuanyuan" w:date="2019-11-29T10:58:00Z"/>
            </w:rPr>
          </w:rPrChange>
        </w:rPr>
      </w:pPr>
    </w:p>
    <w:p w14:paraId="239A12C7" w14:textId="68CF23EC" w:rsidR="008B581B" w:rsidRPr="00B7063C" w:rsidRDefault="008B581B">
      <w:pPr>
        <w:rPr>
          <w:ins w:id="135" w:author="Lin, Yuanyuan" w:date="2019-11-29T10:58:00Z"/>
          <w:rFonts w:ascii="Times" w:hAnsi="Times"/>
          <w:rPrChange w:id="136" w:author="Lin, Yuanyuan" w:date="2019-12-06T13:27:00Z">
            <w:rPr>
              <w:ins w:id="137" w:author="Lin, Yuanyuan" w:date="2019-11-29T10:58:00Z"/>
            </w:rPr>
          </w:rPrChange>
        </w:rPr>
      </w:pPr>
    </w:p>
    <w:p w14:paraId="6DA20772" w14:textId="7C04A422" w:rsidR="008B581B" w:rsidRPr="00B7063C" w:rsidRDefault="008B581B">
      <w:pPr>
        <w:rPr>
          <w:ins w:id="138" w:author="Lin, Yuanyuan" w:date="2019-11-29T10:58:00Z"/>
          <w:rFonts w:ascii="Times" w:hAnsi="Times"/>
          <w:rPrChange w:id="139" w:author="Lin, Yuanyuan" w:date="2019-12-06T13:27:00Z">
            <w:rPr>
              <w:ins w:id="140" w:author="Lin, Yuanyuan" w:date="2019-11-29T10:58:00Z"/>
            </w:rPr>
          </w:rPrChange>
        </w:rPr>
      </w:pPr>
    </w:p>
    <w:p w14:paraId="5919B924" w14:textId="4AE07F9B" w:rsidR="008B581B" w:rsidRPr="00B7063C" w:rsidRDefault="008B581B">
      <w:pPr>
        <w:rPr>
          <w:ins w:id="141" w:author="Lin, Yuanyuan" w:date="2019-11-29T10:58:00Z"/>
          <w:rFonts w:ascii="Times" w:hAnsi="Times"/>
          <w:rPrChange w:id="142" w:author="Lin, Yuanyuan" w:date="2019-12-06T13:27:00Z">
            <w:rPr>
              <w:ins w:id="143" w:author="Lin, Yuanyuan" w:date="2019-11-29T10:58:00Z"/>
            </w:rPr>
          </w:rPrChange>
        </w:rPr>
      </w:pPr>
    </w:p>
    <w:p w14:paraId="218C3BDF" w14:textId="1BE19655" w:rsidR="008B581B" w:rsidRPr="00B7063C" w:rsidRDefault="008B581B">
      <w:pPr>
        <w:rPr>
          <w:ins w:id="144" w:author="Lin, Yuanyuan" w:date="2019-11-29T10:58:00Z"/>
          <w:rFonts w:ascii="Times" w:hAnsi="Times"/>
          <w:rPrChange w:id="145" w:author="Lin, Yuanyuan" w:date="2019-12-06T13:27:00Z">
            <w:rPr>
              <w:ins w:id="146" w:author="Lin, Yuanyuan" w:date="2019-11-29T10:58:00Z"/>
            </w:rPr>
          </w:rPrChange>
        </w:rPr>
      </w:pPr>
    </w:p>
    <w:p w14:paraId="3850F6D3" w14:textId="1519BC1F" w:rsidR="008B581B" w:rsidRPr="00B7063C" w:rsidRDefault="008B581B">
      <w:pPr>
        <w:rPr>
          <w:ins w:id="147" w:author="Lin, Yuanyuan" w:date="2019-11-29T10:58:00Z"/>
          <w:rFonts w:ascii="Times" w:hAnsi="Times"/>
          <w:rPrChange w:id="148" w:author="Lin, Yuanyuan" w:date="2019-12-06T13:27:00Z">
            <w:rPr>
              <w:ins w:id="149" w:author="Lin, Yuanyuan" w:date="2019-11-29T10:58:00Z"/>
            </w:rPr>
          </w:rPrChange>
        </w:rPr>
      </w:pPr>
    </w:p>
    <w:p w14:paraId="17529EF9" w14:textId="57A9624A" w:rsidR="008B581B" w:rsidRPr="00B7063C" w:rsidRDefault="008B581B">
      <w:pPr>
        <w:rPr>
          <w:ins w:id="150" w:author="Lin, Yuanyuan" w:date="2019-11-29T10:58:00Z"/>
          <w:rFonts w:ascii="Times" w:hAnsi="Times"/>
          <w:rPrChange w:id="151" w:author="Lin, Yuanyuan" w:date="2019-12-06T13:27:00Z">
            <w:rPr>
              <w:ins w:id="152" w:author="Lin, Yuanyuan" w:date="2019-11-29T10:58:00Z"/>
            </w:rPr>
          </w:rPrChange>
        </w:rPr>
      </w:pPr>
    </w:p>
    <w:p w14:paraId="4C050818" w14:textId="2B3F0A92" w:rsidR="008B581B" w:rsidRDefault="008B581B">
      <w:pPr>
        <w:rPr>
          <w:ins w:id="153" w:author="Lin, Yuanyuan" w:date="2019-12-07T14:08:00Z"/>
          <w:rFonts w:ascii="Times" w:hAnsi="Times"/>
        </w:rPr>
      </w:pPr>
    </w:p>
    <w:p w14:paraId="2C855802" w14:textId="128E1DD2" w:rsidR="00861275" w:rsidRDefault="00861275">
      <w:pPr>
        <w:rPr>
          <w:ins w:id="154" w:author="Lin, Yuanyuan" w:date="2019-12-07T14:08:00Z"/>
          <w:rFonts w:ascii="Times" w:hAnsi="Times"/>
        </w:rPr>
      </w:pPr>
    </w:p>
    <w:p w14:paraId="711AB3A3" w14:textId="286A76D1" w:rsidR="00861275" w:rsidRDefault="00861275">
      <w:pPr>
        <w:rPr>
          <w:ins w:id="155" w:author="Lin, Yuanyuan" w:date="2019-12-07T14:08:00Z"/>
          <w:rFonts w:ascii="Times" w:hAnsi="Times"/>
        </w:rPr>
      </w:pPr>
    </w:p>
    <w:p w14:paraId="175CFA7B" w14:textId="65021041" w:rsidR="00861275" w:rsidRDefault="00861275">
      <w:pPr>
        <w:rPr>
          <w:ins w:id="156" w:author="Lin, Yuanyuan" w:date="2019-12-07T14:08:00Z"/>
          <w:rFonts w:ascii="Times" w:hAnsi="Times"/>
        </w:rPr>
      </w:pPr>
    </w:p>
    <w:p w14:paraId="1B368A12" w14:textId="77777777" w:rsidR="00861275" w:rsidRPr="00B7063C" w:rsidRDefault="00861275">
      <w:pPr>
        <w:rPr>
          <w:ins w:id="157" w:author="Lin, Yuanyuan" w:date="2019-11-29T10:58:00Z"/>
          <w:rFonts w:ascii="Times" w:hAnsi="Times"/>
          <w:rPrChange w:id="158" w:author="Lin, Yuanyuan" w:date="2019-12-06T13:27:00Z">
            <w:rPr>
              <w:ins w:id="159" w:author="Lin, Yuanyuan" w:date="2019-11-29T10:58:00Z"/>
            </w:rPr>
          </w:rPrChange>
        </w:rPr>
      </w:pPr>
    </w:p>
    <w:p w14:paraId="688195A3" w14:textId="4E567863" w:rsidR="008B581B" w:rsidRPr="00B7063C" w:rsidRDefault="008B581B">
      <w:pPr>
        <w:rPr>
          <w:ins w:id="160" w:author="Lin, Yuanyuan" w:date="2019-11-29T10:58:00Z"/>
          <w:rFonts w:ascii="Times" w:hAnsi="Times"/>
          <w:rPrChange w:id="161" w:author="Lin, Yuanyuan" w:date="2019-12-06T13:27:00Z">
            <w:rPr>
              <w:ins w:id="162" w:author="Lin, Yuanyuan" w:date="2019-11-29T10:58:00Z"/>
            </w:rPr>
          </w:rPrChange>
        </w:rPr>
      </w:pPr>
    </w:p>
    <w:p w14:paraId="69FF3ADD" w14:textId="77777777" w:rsidR="008B581B" w:rsidRPr="00B7063C" w:rsidRDefault="008B581B">
      <w:pPr>
        <w:rPr>
          <w:rFonts w:ascii="Times" w:hAnsi="Times"/>
          <w:rPrChange w:id="163" w:author="Lin, Yuanyuan" w:date="2019-12-06T13:27:00Z">
            <w:rPr/>
          </w:rPrChange>
        </w:rPr>
      </w:pPr>
    </w:p>
    <w:p w14:paraId="414D8009" w14:textId="299CC645" w:rsidR="00AF1161" w:rsidRPr="00B7063C" w:rsidRDefault="00AF1161">
      <w:pPr>
        <w:rPr>
          <w:ins w:id="164" w:author="Lin, Yuanyuan" w:date="2019-11-29T09:50:00Z"/>
          <w:rFonts w:ascii="Times" w:hAnsi="Times"/>
          <w:b/>
          <w:bCs/>
          <w:color w:val="525252" w:themeColor="accent3" w:themeShade="80"/>
          <w:sz w:val="48"/>
          <w:szCs w:val="48"/>
          <w:rPrChange w:id="165" w:author="Lin, Yuanyuan" w:date="2019-12-06T13:27:00Z">
            <w:rPr>
              <w:ins w:id="166" w:author="Lin, Yuanyuan" w:date="2019-11-29T09:50:00Z"/>
            </w:rPr>
          </w:rPrChange>
        </w:rPr>
      </w:pPr>
      <w:r w:rsidRPr="00B7063C">
        <w:rPr>
          <w:rFonts w:ascii="Times" w:hAnsi="Times"/>
          <w:b/>
          <w:bCs/>
          <w:color w:val="525252" w:themeColor="accent3" w:themeShade="80"/>
          <w:sz w:val="48"/>
          <w:szCs w:val="48"/>
          <w:rPrChange w:id="167" w:author="Lin, Yuanyuan" w:date="2019-12-06T13:27:00Z">
            <w:rPr/>
          </w:rPrChange>
        </w:rPr>
        <w:t>Introduction</w:t>
      </w:r>
    </w:p>
    <w:p w14:paraId="7203A71B" w14:textId="112E9945" w:rsidR="00AD7AD0" w:rsidRPr="00B7063C" w:rsidRDefault="00AD7AD0">
      <w:pPr>
        <w:rPr>
          <w:ins w:id="168" w:author="Lin, Yuanyuan" w:date="2019-11-29T09:50:00Z"/>
          <w:rFonts w:ascii="Times" w:hAnsi="Times"/>
          <w:sz w:val="28"/>
          <w:szCs w:val="28"/>
          <w:rPrChange w:id="169" w:author="Lin, Yuanyuan" w:date="2019-12-06T13:27:00Z">
            <w:rPr>
              <w:ins w:id="170" w:author="Lin, Yuanyuan" w:date="2019-11-29T09:50:00Z"/>
            </w:rPr>
          </w:rPrChange>
        </w:rPr>
      </w:pPr>
    </w:p>
    <w:p w14:paraId="7779EED8" w14:textId="48FE0321" w:rsidR="00AD7AD0" w:rsidRPr="00B7063C" w:rsidRDefault="00AD7AD0" w:rsidP="008B581B">
      <w:pPr>
        <w:pStyle w:val="ListParagraph"/>
        <w:numPr>
          <w:ilvl w:val="0"/>
          <w:numId w:val="15"/>
        </w:numPr>
        <w:spacing w:after="160" w:line="259" w:lineRule="auto"/>
        <w:rPr>
          <w:ins w:id="171" w:author="Lin, Yuanyuan" w:date="2019-11-29T11:09:00Z"/>
          <w:rFonts w:ascii="Times" w:hAnsi="Times"/>
          <w:sz w:val="32"/>
          <w:szCs w:val="32"/>
          <w:rPrChange w:id="172" w:author="Lin, Yuanyuan" w:date="2019-12-06T13:27:00Z">
            <w:rPr>
              <w:ins w:id="173" w:author="Lin, Yuanyuan" w:date="2019-11-29T11:09:00Z"/>
            </w:rPr>
          </w:rPrChange>
        </w:rPr>
      </w:pPr>
      <w:ins w:id="174" w:author="Lin, Yuanyuan" w:date="2019-11-29T09:50:00Z">
        <w:r w:rsidRPr="00B7063C">
          <w:rPr>
            <w:rFonts w:ascii="Times" w:hAnsi="Times"/>
            <w:sz w:val="32"/>
            <w:szCs w:val="32"/>
            <w:rPrChange w:id="175" w:author="Lin, Yuanyuan" w:date="2019-12-06T13:27:00Z">
              <w:rPr/>
            </w:rPrChange>
          </w:rPr>
          <w:t>Background</w:t>
        </w:r>
      </w:ins>
    </w:p>
    <w:p w14:paraId="60768FE6" w14:textId="0B1849EB" w:rsidR="003C3A18" w:rsidRDefault="00553F87">
      <w:pPr>
        <w:rPr>
          <w:ins w:id="176" w:author="Lin, Yuanyuan" w:date="2019-12-07T14:21:00Z"/>
          <w:rFonts w:ascii="Times" w:hAnsi="Times"/>
        </w:rPr>
      </w:pPr>
      <w:ins w:id="177" w:author="Lin, Yuanyuan" w:date="2019-12-07T11:46:00Z">
        <w:r w:rsidRPr="00553F87">
          <w:rPr>
            <w:rFonts w:ascii="Times" w:hAnsi="Times"/>
          </w:rPr>
          <w:t>There are plenty of benefits from Airbnb Sharing Economy, as the environmental benefits. It has become a greener way to travel. While there are several advantages to live in Airbnb, it comes with several difficulties for the operators and Property Owners. Online Airbnb websites have hundreds of rental housing available. Determining the right price for one accommodation becomes difficult because of too much house pricing on the list. To solve the supply and demand problem for housing, they need to know an optimal pricing strategy. The pricing Recommender system could help hosts by suggesting a probable list of suggested room price from which they can select the optimized one. The pricing recommender system could make operators aware of similar rental housings which are available to provide for customers. For this report, I will present a detailed and systematical analysis of building a price recommender system.</w:t>
        </w:r>
      </w:ins>
    </w:p>
    <w:p w14:paraId="3DD8638F" w14:textId="77777777" w:rsidR="00806052" w:rsidRPr="00B7063C" w:rsidRDefault="00806052">
      <w:pPr>
        <w:rPr>
          <w:ins w:id="178" w:author="Lin, Yuanyuan" w:date="2019-11-29T09:50:00Z"/>
          <w:rFonts w:ascii="Times" w:hAnsi="Times"/>
          <w:sz w:val="28"/>
          <w:szCs w:val="28"/>
          <w:rPrChange w:id="179" w:author="Lin, Yuanyuan" w:date="2019-12-06T13:27:00Z">
            <w:rPr>
              <w:ins w:id="180" w:author="Lin, Yuanyuan" w:date="2019-11-29T09:50:00Z"/>
            </w:rPr>
          </w:rPrChange>
        </w:rPr>
      </w:pPr>
    </w:p>
    <w:p w14:paraId="44214185" w14:textId="3CAD0025" w:rsidR="00AD7AD0" w:rsidRPr="00746C78" w:rsidRDefault="00AD7AD0" w:rsidP="00806052">
      <w:pPr>
        <w:rPr>
          <w:ins w:id="181" w:author="Lin, Yuanyuan" w:date="2019-11-29T09:51:00Z"/>
          <w:rFonts w:ascii="Times" w:hAnsi="Times"/>
          <w:b/>
          <w:bCs/>
          <w:color w:val="525252" w:themeColor="accent3" w:themeShade="80"/>
          <w:sz w:val="48"/>
          <w:szCs w:val="48"/>
          <w:rPrChange w:id="182" w:author="Lin, Yuanyuan" w:date="2019-12-07T14:24:00Z">
            <w:rPr>
              <w:ins w:id="183" w:author="Lin, Yuanyuan" w:date="2019-11-29T09:51:00Z"/>
            </w:rPr>
          </w:rPrChange>
        </w:rPr>
        <w:pPrChange w:id="184" w:author="Lin, Yuanyuan" w:date="2019-12-07T14:21:00Z">
          <w:pPr/>
        </w:pPrChange>
      </w:pPr>
      <w:ins w:id="185" w:author="Lin, Yuanyuan" w:date="2019-11-29T09:51:00Z">
        <w:r w:rsidRPr="00746C78">
          <w:rPr>
            <w:rFonts w:ascii="Times" w:hAnsi="Times"/>
            <w:b/>
            <w:bCs/>
            <w:color w:val="525252" w:themeColor="accent3" w:themeShade="80"/>
            <w:sz w:val="48"/>
            <w:szCs w:val="48"/>
            <w:rPrChange w:id="186" w:author="Lin, Yuanyuan" w:date="2019-12-07T14:24:00Z">
              <w:rPr/>
            </w:rPrChange>
          </w:rPr>
          <w:t>Method</w:t>
        </w:r>
      </w:ins>
    </w:p>
    <w:p w14:paraId="4ADB63E2" w14:textId="32736A94" w:rsidR="00AD7AD0" w:rsidRPr="00B7063C" w:rsidRDefault="00AD7AD0">
      <w:pPr>
        <w:pStyle w:val="ListParagraph"/>
        <w:numPr>
          <w:ilvl w:val="0"/>
          <w:numId w:val="21"/>
        </w:numPr>
        <w:spacing w:after="160" w:line="259" w:lineRule="auto"/>
        <w:rPr>
          <w:ins w:id="187" w:author="Lin, Yuanyuan" w:date="2019-11-29T09:51:00Z"/>
          <w:rFonts w:ascii="Times" w:hAnsi="Times"/>
          <w:sz w:val="28"/>
          <w:szCs w:val="28"/>
          <w:rPrChange w:id="188" w:author="Lin, Yuanyuan" w:date="2019-12-06T13:27:00Z">
            <w:rPr>
              <w:ins w:id="189" w:author="Lin, Yuanyuan" w:date="2019-11-29T09:51:00Z"/>
            </w:rPr>
          </w:rPrChange>
        </w:rPr>
        <w:pPrChange w:id="190" w:author="Lin, Yuanyuan" w:date="2019-11-29T11:32:00Z">
          <w:pPr>
            <w:pStyle w:val="ListParagraph"/>
            <w:numPr>
              <w:numId w:val="3"/>
            </w:numPr>
            <w:spacing w:after="160" w:line="259" w:lineRule="auto"/>
            <w:ind w:hanging="720"/>
          </w:pPr>
        </w:pPrChange>
      </w:pPr>
      <w:ins w:id="191" w:author="Lin, Yuanyuan" w:date="2019-11-29T09:51:00Z">
        <w:r w:rsidRPr="00B7063C">
          <w:rPr>
            <w:rFonts w:ascii="Times" w:hAnsi="Times"/>
            <w:sz w:val="28"/>
            <w:szCs w:val="28"/>
            <w:rPrChange w:id="192" w:author="Lin, Yuanyuan" w:date="2019-12-06T13:27:00Z">
              <w:rPr/>
            </w:rPrChange>
          </w:rPr>
          <w:t>Data Source</w:t>
        </w:r>
      </w:ins>
    </w:p>
    <w:p w14:paraId="0D2FDCD9" w14:textId="75B222CA" w:rsidR="00553F87" w:rsidRDefault="00553F87" w:rsidP="008B581B">
      <w:pPr>
        <w:rPr>
          <w:ins w:id="193" w:author="Lin, Yuanyuan" w:date="2019-12-07T11:50:00Z"/>
          <w:rFonts w:ascii="Times" w:hAnsi="Times"/>
        </w:rPr>
      </w:pPr>
      <w:ins w:id="194" w:author="Lin, Yuanyuan" w:date="2019-12-07T11:50:00Z">
        <w:r w:rsidRPr="00553F87">
          <w:rPr>
            <w:rFonts w:ascii="Times" w:hAnsi="Times"/>
          </w:rPr>
          <w:t>This “listings” dataset consists of 45053 observations with 17 variables. Each row corresponds to a customer booking history record. To bring the data into a consistent format, several steps of data cleaning are taken, including dropping unnecessary columns, checking for</w:t>
        </w:r>
      </w:ins>
    </w:p>
    <w:p w14:paraId="4DEDA488" w14:textId="77777777" w:rsidR="00553F87" w:rsidRPr="00B7063C" w:rsidRDefault="00553F87" w:rsidP="008B581B">
      <w:pPr>
        <w:rPr>
          <w:ins w:id="195" w:author="Lin, Yuanyuan" w:date="2019-11-30T11:05:00Z"/>
          <w:rFonts w:ascii="Times" w:hAnsi="Times"/>
          <w:rPrChange w:id="196" w:author="Lin, Yuanyuan" w:date="2019-12-06T13:27:00Z">
            <w:rPr>
              <w:ins w:id="197" w:author="Lin, Yuanyuan" w:date="2019-11-30T11:05:00Z"/>
            </w:rPr>
          </w:rPrChange>
        </w:rPr>
      </w:pPr>
    </w:p>
    <w:p w14:paraId="0B8AA7A4" w14:textId="6BDCE07C" w:rsidR="003C3A18" w:rsidRPr="00B7063C" w:rsidRDefault="003C3A18" w:rsidP="008B581B">
      <w:pPr>
        <w:rPr>
          <w:ins w:id="198" w:author="Lin, Yuanyuan" w:date="2019-11-30T11:05:00Z"/>
          <w:rFonts w:ascii="Times" w:hAnsi="Times"/>
          <w:rPrChange w:id="199" w:author="Lin, Yuanyuan" w:date="2019-12-06T13:27:00Z">
            <w:rPr>
              <w:ins w:id="200" w:author="Lin, Yuanyuan" w:date="2019-11-30T11:05:00Z"/>
            </w:rPr>
          </w:rPrChange>
        </w:rPr>
      </w:pPr>
      <w:ins w:id="201" w:author="Lin, Yuanyuan" w:date="2019-11-29T09:53:00Z">
        <w:r w:rsidRPr="00B7063C">
          <w:rPr>
            <w:rFonts w:ascii="Times" w:hAnsi="Times"/>
            <w:noProof/>
            <w:rPrChange w:id="202" w:author="Lin, Yuanyuan" w:date="2019-12-06T13:27:00Z">
              <w:rPr>
                <w:noProof/>
              </w:rPr>
            </w:rPrChange>
          </w:rPr>
          <w:drawing>
            <wp:anchor distT="0" distB="0" distL="114300" distR="114300" simplePos="0" relativeHeight="251659264" behindDoc="1" locked="0" layoutInCell="1" allowOverlap="1" wp14:anchorId="52B71FD4" wp14:editId="7538AF61">
              <wp:simplePos x="0" y="0"/>
              <wp:positionH relativeFrom="column">
                <wp:posOffset>314325</wp:posOffset>
              </wp:positionH>
              <wp:positionV relativeFrom="paragraph">
                <wp:posOffset>135890</wp:posOffset>
              </wp:positionV>
              <wp:extent cx="5479121" cy="2999232"/>
              <wp:effectExtent l="0" t="0" r="0" b="0"/>
              <wp:wrapNone/>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28 at 11.15.4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79121" cy="2999232"/>
                      </a:xfrm>
                      <a:prstGeom prst="rect">
                        <a:avLst/>
                      </a:prstGeom>
                    </pic:spPr>
                  </pic:pic>
                </a:graphicData>
              </a:graphic>
              <wp14:sizeRelH relativeFrom="page">
                <wp14:pctWidth>0</wp14:pctWidth>
              </wp14:sizeRelH>
              <wp14:sizeRelV relativeFrom="page">
                <wp14:pctHeight>0</wp14:pctHeight>
              </wp14:sizeRelV>
            </wp:anchor>
          </w:drawing>
        </w:r>
      </w:ins>
    </w:p>
    <w:p w14:paraId="04A267E7" w14:textId="1279F5F1" w:rsidR="003C3A18" w:rsidRPr="00B7063C" w:rsidRDefault="003C3A18" w:rsidP="008B581B">
      <w:pPr>
        <w:rPr>
          <w:ins w:id="203" w:author="Lin, Yuanyuan" w:date="2019-11-30T11:05:00Z"/>
          <w:rFonts w:ascii="Times" w:hAnsi="Times"/>
          <w:rPrChange w:id="204" w:author="Lin, Yuanyuan" w:date="2019-12-06T13:27:00Z">
            <w:rPr>
              <w:ins w:id="205" w:author="Lin, Yuanyuan" w:date="2019-11-30T11:05:00Z"/>
            </w:rPr>
          </w:rPrChange>
        </w:rPr>
      </w:pPr>
    </w:p>
    <w:p w14:paraId="633987DD" w14:textId="2D00E37E" w:rsidR="003C3A18" w:rsidRPr="00B7063C" w:rsidRDefault="003C3A18" w:rsidP="008B581B">
      <w:pPr>
        <w:rPr>
          <w:ins w:id="206" w:author="Lin, Yuanyuan" w:date="2019-11-30T11:05:00Z"/>
          <w:rFonts w:ascii="Times" w:hAnsi="Times"/>
          <w:rPrChange w:id="207" w:author="Lin, Yuanyuan" w:date="2019-12-06T13:27:00Z">
            <w:rPr>
              <w:ins w:id="208" w:author="Lin, Yuanyuan" w:date="2019-11-30T11:05:00Z"/>
            </w:rPr>
          </w:rPrChange>
        </w:rPr>
      </w:pPr>
    </w:p>
    <w:p w14:paraId="68ACA5CF" w14:textId="696DEEE0" w:rsidR="003C3A18" w:rsidRPr="00B7063C" w:rsidRDefault="003C3A18" w:rsidP="008B581B">
      <w:pPr>
        <w:rPr>
          <w:ins w:id="209" w:author="Lin, Yuanyuan" w:date="2019-11-30T11:05:00Z"/>
          <w:rFonts w:ascii="Times" w:hAnsi="Times"/>
          <w:rPrChange w:id="210" w:author="Lin, Yuanyuan" w:date="2019-12-06T13:27:00Z">
            <w:rPr>
              <w:ins w:id="211" w:author="Lin, Yuanyuan" w:date="2019-11-30T11:05:00Z"/>
            </w:rPr>
          </w:rPrChange>
        </w:rPr>
      </w:pPr>
    </w:p>
    <w:p w14:paraId="42F761EF" w14:textId="75E82EBE" w:rsidR="003C3A18" w:rsidRPr="00B7063C" w:rsidRDefault="003C3A18" w:rsidP="008B581B">
      <w:pPr>
        <w:rPr>
          <w:ins w:id="212" w:author="Lin, Yuanyuan" w:date="2019-11-30T11:05:00Z"/>
          <w:rFonts w:ascii="Times" w:hAnsi="Times"/>
          <w:rPrChange w:id="213" w:author="Lin, Yuanyuan" w:date="2019-12-06T13:27:00Z">
            <w:rPr>
              <w:ins w:id="214" w:author="Lin, Yuanyuan" w:date="2019-11-30T11:05:00Z"/>
            </w:rPr>
          </w:rPrChange>
        </w:rPr>
      </w:pPr>
    </w:p>
    <w:p w14:paraId="4CED9F27" w14:textId="2391B0A8" w:rsidR="003C3A18" w:rsidRPr="00B7063C" w:rsidRDefault="003C3A18" w:rsidP="008B581B">
      <w:pPr>
        <w:rPr>
          <w:ins w:id="215" w:author="Lin, Yuanyuan" w:date="2019-11-30T11:05:00Z"/>
          <w:rFonts w:ascii="Times" w:hAnsi="Times"/>
          <w:rPrChange w:id="216" w:author="Lin, Yuanyuan" w:date="2019-12-06T13:27:00Z">
            <w:rPr>
              <w:ins w:id="217" w:author="Lin, Yuanyuan" w:date="2019-11-30T11:05:00Z"/>
            </w:rPr>
          </w:rPrChange>
        </w:rPr>
      </w:pPr>
    </w:p>
    <w:p w14:paraId="2B38F66C" w14:textId="77777777" w:rsidR="003C3A18" w:rsidRPr="00B7063C" w:rsidRDefault="003C3A18" w:rsidP="008B581B">
      <w:pPr>
        <w:rPr>
          <w:ins w:id="218" w:author="Lin, Yuanyuan" w:date="2019-11-30T11:05:00Z"/>
          <w:rFonts w:ascii="Times" w:hAnsi="Times"/>
          <w:rPrChange w:id="219" w:author="Lin, Yuanyuan" w:date="2019-12-06T13:27:00Z">
            <w:rPr>
              <w:ins w:id="220" w:author="Lin, Yuanyuan" w:date="2019-11-30T11:05:00Z"/>
            </w:rPr>
          </w:rPrChange>
        </w:rPr>
      </w:pPr>
    </w:p>
    <w:p w14:paraId="462A508C" w14:textId="77777777" w:rsidR="003C3A18" w:rsidRPr="00B7063C" w:rsidRDefault="003C3A18" w:rsidP="008B581B">
      <w:pPr>
        <w:rPr>
          <w:ins w:id="221" w:author="Lin, Yuanyuan" w:date="2019-11-30T11:05:00Z"/>
          <w:rFonts w:ascii="Times" w:hAnsi="Times"/>
          <w:rPrChange w:id="222" w:author="Lin, Yuanyuan" w:date="2019-12-06T13:27:00Z">
            <w:rPr>
              <w:ins w:id="223" w:author="Lin, Yuanyuan" w:date="2019-11-30T11:05:00Z"/>
            </w:rPr>
          </w:rPrChange>
        </w:rPr>
      </w:pPr>
    </w:p>
    <w:p w14:paraId="000A3A84" w14:textId="77777777" w:rsidR="003C3A18" w:rsidRPr="00B7063C" w:rsidRDefault="003C3A18" w:rsidP="008B581B">
      <w:pPr>
        <w:rPr>
          <w:ins w:id="224" w:author="Lin, Yuanyuan" w:date="2019-11-30T11:05:00Z"/>
          <w:rFonts w:ascii="Times" w:hAnsi="Times"/>
          <w:rPrChange w:id="225" w:author="Lin, Yuanyuan" w:date="2019-12-06T13:27:00Z">
            <w:rPr>
              <w:ins w:id="226" w:author="Lin, Yuanyuan" w:date="2019-11-30T11:05:00Z"/>
            </w:rPr>
          </w:rPrChange>
        </w:rPr>
      </w:pPr>
    </w:p>
    <w:p w14:paraId="201A2843" w14:textId="77777777" w:rsidR="003C3A18" w:rsidRPr="00B7063C" w:rsidRDefault="003C3A18" w:rsidP="008B581B">
      <w:pPr>
        <w:rPr>
          <w:ins w:id="227" w:author="Lin, Yuanyuan" w:date="2019-11-30T11:05:00Z"/>
          <w:rFonts w:ascii="Times" w:hAnsi="Times"/>
          <w:rPrChange w:id="228" w:author="Lin, Yuanyuan" w:date="2019-12-06T13:27:00Z">
            <w:rPr>
              <w:ins w:id="229" w:author="Lin, Yuanyuan" w:date="2019-11-30T11:05:00Z"/>
            </w:rPr>
          </w:rPrChange>
        </w:rPr>
      </w:pPr>
    </w:p>
    <w:p w14:paraId="3020A27E" w14:textId="77777777" w:rsidR="003C3A18" w:rsidRPr="00B7063C" w:rsidRDefault="003C3A18" w:rsidP="008B581B">
      <w:pPr>
        <w:rPr>
          <w:ins w:id="230" w:author="Lin, Yuanyuan" w:date="2019-11-30T11:05:00Z"/>
          <w:rFonts w:ascii="Times" w:hAnsi="Times"/>
          <w:rPrChange w:id="231" w:author="Lin, Yuanyuan" w:date="2019-12-06T13:27:00Z">
            <w:rPr>
              <w:ins w:id="232" w:author="Lin, Yuanyuan" w:date="2019-11-30T11:05:00Z"/>
            </w:rPr>
          </w:rPrChange>
        </w:rPr>
      </w:pPr>
    </w:p>
    <w:p w14:paraId="6A5BBD11" w14:textId="77777777" w:rsidR="003C3A18" w:rsidRPr="00B7063C" w:rsidRDefault="003C3A18" w:rsidP="008B581B">
      <w:pPr>
        <w:rPr>
          <w:ins w:id="233" w:author="Lin, Yuanyuan" w:date="2019-11-30T11:05:00Z"/>
          <w:rFonts w:ascii="Times" w:hAnsi="Times"/>
          <w:rPrChange w:id="234" w:author="Lin, Yuanyuan" w:date="2019-12-06T13:27:00Z">
            <w:rPr>
              <w:ins w:id="235" w:author="Lin, Yuanyuan" w:date="2019-11-30T11:05:00Z"/>
            </w:rPr>
          </w:rPrChange>
        </w:rPr>
      </w:pPr>
    </w:p>
    <w:p w14:paraId="7CD7AA64" w14:textId="77777777" w:rsidR="003C3A18" w:rsidRPr="00B7063C" w:rsidRDefault="003C3A18" w:rsidP="008B581B">
      <w:pPr>
        <w:rPr>
          <w:ins w:id="236" w:author="Lin, Yuanyuan" w:date="2019-11-30T11:05:00Z"/>
          <w:rFonts w:ascii="Times" w:hAnsi="Times"/>
          <w:rPrChange w:id="237" w:author="Lin, Yuanyuan" w:date="2019-12-06T13:27:00Z">
            <w:rPr>
              <w:ins w:id="238" w:author="Lin, Yuanyuan" w:date="2019-11-30T11:05:00Z"/>
            </w:rPr>
          </w:rPrChange>
        </w:rPr>
      </w:pPr>
    </w:p>
    <w:p w14:paraId="2FA6F7DC" w14:textId="77777777" w:rsidR="003C3A18" w:rsidRPr="00B7063C" w:rsidRDefault="003C3A18" w:rsidP="008B581B">
      <w:pPr>
        <w:rPr>
          <w:ins w:id="239" w:author="Lin, Yuanyuan" w:date="2019-11-30T11:05:00Z"/>
          <w:rFonts w:ascii="Times" w:hAnsi="Times"/>
          <w:rPrChange w:id="240" w:author="Lin, Yuanyuan" w:date="2019-12-06T13:27:00Z">
            <w:rPr>
              <w:ins w:id="241" w:author="Lin, Yuanyuan" w:date="2019-11-30T11:05:00Z"/>
            </w:rPr>
          </w:rPrChange>
        </w:rPr>
      </w:pPr>
    </w:p>
    <w:p w14:paraId="3FD7A00C" w14:textId="77777777" w:rsidR="003C3A18" w:rsidRPr="00B7063C" w:rsidRDefault="003C3A18" w:rsidP="008B581B">
      <w:pPr>
        <w:rPr>
          <w:ins w:id="242" w:author="Lin, Yuanyuan" w:date="2019-11-30T11:05:00Z"/>
          <w:rFonts w:ascii="Times" w:hAnsi="Times"/>
          <w:rPrChange w:id="243" w:author="Lin, Yuanyuan" w:date="2019-12-06T13:27:00Z">
            <w:rPr>
              <w:ins w:id="244" w:author="Lin, Yuanyuan" w:date="2019-11-30T11:05:00Z"/>
            </w:rPr>
          </w:rPrChange>
        </w:rPr>
      </w:pPr>
    </w:p>
    <w:p w14:paraId="4B43FD8C" w14:textId="77777777" w:rsidR="003C3A18" w:rsidRPr="00B7063C" w:rsidRDefault="003C3A18" w:rsidP="008B581B">
      <w:pPr>
        <w:rPr>
          <w:ins w:id="245" w:author="Lin, Yuanyuan" w:date="2019-11-30T11:05:00Z"/>
          <w:rFonts w:ascii="Times" w:hAnsi="Times"/>
          <w:rPrChange w:id="246" w:author="Lin, Yuanyuan" w:date="2019-12-06T13:27:00Z">
            <w:rPr>
              <w:ins w:id="247" w:author="Lin, Yuanyuan" w:date="2019-11-30T11:05:00Z"/>
            </w:rPr>
          </w:rPrChange>
        </w:rPr>
      </w:pPr>
    </w:p>
    <w:p w14:paraId="09538ADC" w14:textId="77777777" w:rsidR="003C3A18" w:rsidRPr="00B7063C" w:rsidRDefault="003C3A18" w:rsidP="008B581B">
      <w:pPr>
        <w:rPr>
          <w:ins w:id="248" w:author="Lin, Yuanyuan" w:date="2019-11-30T11:05:00Z"/>
          <w:rFonts w:ascii="Times" w:hAnsi="Times"/>
          <w:rPrChange w:id="249" w:author="Lin, Yuanyuan" w:date="2019-12-06T13:27:00Z">
            <w:rPr>
              <w:ins w:id="250" w:author="Lin, Yuanyuan" w:date="2019-11-30T11:05:00Z"/>
            </w:rPr>
          </w:rPrChange>
        </w:rPr>
      </w:pPr>
    </w:p>
    <w:p w14:paraId="3566AC8F" w14:textId="77777777" w:rsidR="003C3A18" w:rsidRPr="00B7063C" w:rsidRDefault="003C3A18" w:rsidP="008B581B">
      <w:pPr>
        <w:rPr>
          <w:ins w:id="251" w:author="Lin, Yuanyuan" w:date="2019-11-30T11:05:00Z"/>
          <w:rFonts w:ascii="Times" w:hAnsi="Times"/>
          <w:rPrChange w:id="252" w:author="Lin, Yuanyuan" w:date="2019-12-06T13:27:00Z">
            <w:rPr>
              <w:ins w:id="253" w:author="Lin, Yuanyuan" w:date="2019-11-30T11:05:00Z"/>
            </w:rPr>
          </w:rPrChange>
        </w:rPr>
      </w:pPr>
    </w:p>
    <w:p w14:paraId="1988C7AA" w14:textId="7281F17B" w:rsidR="003C3A18" w:rsidRPr="00B7063C" w:rsidRDefault="003C3A18">
      <w:pPr>
        <w:jc w:val="center"/>
        <w:rPr>
          <w:ins w:id="254" w:author="Lin, Yuanyuan" w:date="2019-11-30T11:05:00Z"/>
          <w:rFonts w:ascii="Times" w:hAnsi="Times"/>
          <w:rPrChange w:id="255" w:author="Lin, Yuanyuan" w:date="2019-12-06T13:27:00Z">
            <w:rPr>
              <w:ins w:id="256" w:author="Lin, Yuanyuan" w:date="2019-11-30T11:05:00Z"/>
            </w:rPr>
          </w:rPrChange>
        </w:rPr>
        <w:pPrChange w:id="257" w:author="Lin, Yuanyuan" w:date="2019-11-30T11:06:00Z">
          <w:pPr/>
        </w:pPrChange>
      </w:pPr>
      <w:ins w:id="258" w:author="Lin, Yuanyuan" w:date="2019-11-30T11:06:00Z">
        <w:r w:rsidRPr="00B7063C">
          <w:rPr>
            <w:rFonts w:ascii="Times" w:hAnsi="Times"/>
            <w:rPrChange w:id="259" w:author="Lin, Yuanyuan" w:date="2019-12-06T13:27:00Z">
              <w:rPr/>
            </w:rPrChange>
          </w:rPr>
          <w:t xml:space="preserve">Table </w:t>
        </w:r>
      </w:ins>
      <w:ins w:id="260" w:author="Lin, Yuanyuan" w:date="2019-11-30T11:13:00Z">
        <w:r w:rsidR="00CB559A" w:rsidRPr="00B7063C">
          <w:rPr>
            <w:rFonts w:ascii="Times" w:hAnsi="Times"/>
            <w:rPrChange w:id="261" w:author="Lin, Yuanyuan" w:date="2019-12-06T13:27:00Z">
              <w:rPr/>
            </w:rPrChange>
          </w:rPr>
          <w:t>2</w:t>
        </w:r>
      </w:ins>
      <w:ins w:id="262" w:author="Lin, Yuanyuan" w:date="2019-11-30T11:06:00Z">
        <w:r w:rsidRPr="00B7063C">
          <w:rPr>
            <w:rFonts w:ascii="Times" w:hAnsi="Times"/>
            <w:rPrChange w:id="263" w:author="Lin, Yuanyuan" w:date="2019-12-06T13:27:00Z">
              <w:rPr/>
            </w:rPrChange>
          </w:rPr>
          <w:t>.1</w:t>
        </w:r>
      </w:ins>
    </w:p>
    <w:p w14:paraId="246CD666" w14:textId="1AD75F6D" w:rsidR="003C3A18" w:rsidRPr="00B7063C" w:rsidRDefault="003C3A18" w:rsidP="008B581B">
      <w:pPr>
        <w:rPr>
          <w:ins w:id="264" w:author="Lin, Yuanyuan" w:date="2019-11-30T11:05:00Z"/>
          <w:rFonts w:ascii="Times" w:hAnsi="Times"/>
          <w:rPrChange w:id="265" w:author="Lin, Yuanyuan" w:date="2019-12-06T13:27:00Z">
            <w:rPr>
              <w:ins w:id="266" w:author="Lin, Yuanyuan" w:date="2019-11-30T11:05:00Z"/>
            </w:rPr>
          </w:rPrChange>
        </w:rPr>
      </w:pPr>
    </w:p>
    <w:p w14:paraId="13FDE6DC" w14:textId="77777777" w:rsidR="00A026E8" w:rsidRPr="00B7063C" w:rsidRDefault="00A026E8" w:rsidP="008B581B">
      <w:pPr>
        <w:rPr>
          <w:ins w:id="267" w:author="Lin, Yuanyuan" w:date="2019-12-06T12:10:00Z"/>
          <w:rFonts w:ascii="Times" w:hAnsi="Times"/>
          <w:rPrChange w:id="268" w:author="Lin, Yuanyuan" w:date="2019-12-06T13:27:00Z">
            <w:rPr>
              <w:ins w:id="269" w:author="Lin, Yuanyuan" w:date="2019-12-06T12:10:00Z"/>
            </w:rPr>
          </w:rPrChange>
        </w:rPr>
      </w:pPr>
    </w:p>
    <w:p w14:paraId="004B7199" w14:textId="77777777" w:rsidR="00A026E8" w:rsidRPr="00B7063C" w:rsidRDefault="00A026E8" w:rsidP="008B581B">
      <w:pPr>
        <w:rPr>
          <w:ins w:id="270" w:author="Lin, Yuanyuan" w:date="2019-12-06T12:10:00Z"/>
          <w:rFonts w:ascii="Times" w:hAnsi="Times"/>
          <w:rPrChange w:id="271" w:author="Lin, Yuanyuan" w:date="2019-12-06T13:27:00Z">
            <w:rPr>
              <w:ins w:id="272" w:author="Lin, Yuanyuan" w:date="2019-12-06T12:10:00Z"/>
            </w:rPr>
          </w:rPrChange>
        </w:rPr>
      </w:pPr>
    </w:p>
    <w:p w14:paraId="7ED7A686" w14:textId="19AF1ED6" w:rsidR="00AD7AD0" w:rsidRPr="00B7063C" w:rsidRDefault="00553F87" w:rsidP="00553F87">
      <w:pPr>
        <w:rPr>
          <w:ins w:id="273" w:author="Lin, Yuanyuan" w:date="2019-11-29T09:51:00Z"/>
          <w:rFonts w:ascii="Times" w:hAnsi="Times"/>
          <w:rPrChange w:id="274" w:author="Lin, Yuanyuan" w:date="2019-12-06T13:27:00Z">
            <w:rPr>
              <w:ins w:id="275" w:author="Lin, Yuanyuan" w:date="2019-11-29T09:51:00Z"/>
            </w:rPr>
          </w:rPrChange>
        </w:rPr>
        <w:pPrChange w:id="276" w:author="Lin, Yuanyuan" w:date="2019-11-29T11:36:00Z">
          <w:pPr>
            <w:pStyle w:val="ListParagraph"/>
            <w:ind w:left="1080"/>
          </w:pPr>
        </w:pPrChange>
      </w:pPr>
      <w:ins w:id="277" w:author="Lin, Yuanyuan" w:date="2019-12-07T11:51:00Z">
        <w:r w:rsidRPr="00553F87">
          <w:rPr>
            <w:rFonts w:ascii="Times" w:hAnsi="Times"/>
          </w:rPr>
          <w:t>checking for invalid data. Unnecessary columns including “</w:t>
        </w:r>
        <w:proofErr w:type="spellStart"/>
        <w:r w:rsidRPr="00553F87">
          <w:rPr>
            <w:rFonts w:ascii="Times" w:hAnsi="Times"/>
          </w:rPr>
          <w:t>scrape_id</w:t>
        </w:r>
        <w:proofErr w:type="spellEnd"/>
        <w:r w:rsidRPr="00553F87">
          <w:rPr>
            <w:rFonts w:ascii="Times" w:hAnsi="Times"/>
          </w:rPr>
          <w:t xml:space="preserve">”,” </w:t>
        </w:r>
        <w:proofErr w:type="spellStart"/>
        <w:r w:rsidRPr="00553F87">
          <w:rPr>
            <w:rFonts w:ascii="Times" w:hAnsi="Times"/>
          </w:rPr>
          <w:t>review_scores_location</w:t>
        </w:r>
        <w:proofErr w:type="spellEnd"/>
        <w:r w:rsidRPr="00553F87">
          <w:rPr>
            <w:rFonts w:ascii="Times" w:hAnsi="Times"/>
          </w:rPr>
          <w:t xml:space="preserve">”,” </w:t>
        </w:r>
        <w:proofErr w:type="spellStart"/>
        <w:r w:rsidRPr="00553F87">
          <w:rPr>
            <w:rFonts w:ascii="Times" w:hAnsi="Times"/>
          </w:rPr>
          <w:t>review_score_communication</w:t>
        </w:r>
        <w:proofErr w:type="spellEnd"/>
        <w:r w:rsidRPr="00553F87">
          <w:rPr>
            <w:rFonts w:ascii="Times" w:hAnsi="Times"/>
          </w:rPr>
          <w:t>” which are irrelevant to the main content of data analysis and those variables are removed from the “listing” dataset. Those time variables, including “first review”, “last review”, “</w:t>
        </w:r>
        <w:proofErr w:type="spellStart"/>
        <w:r w:rsidRPr="00553F87">
          <w:rPr>
            <w:rFonts w:ascii="Times" w:hAnsi="Times"/>
          </w:rPr>
          <w:t>calendar_last_scraped</w:t>
        </w:r>
        <w:proofErr w:type="spellEnd"/>
        <w:r w:rsidRPr="00553F87">
          <w:rPr>
            <w:rFonts w:ascii="Times" w:hAnsi="Times"/>
          </w:rPr>
          <w:t>” are invalid data since structure, are read in date number only. We see that in Table 1.1 there are too many missing values on variable “</w:t>
        </w:r>
        <w:proofErr w:type="spellStart"/>
        <w:r w:rsidRPr="00553F87">
          <w:rPr>
            <w:rFonts w:ascii="Times" w:hAnsi="Times"/>
          </w:rPr>
          <w:t>square_feet</w:t>
        </w:r>
        <w:proofErr w:type="spellEnd"/>
        <w:r w:rsidRPr="00553F87">
          <w:rPr>
            <w:rFonts w:ascii="Times" w:hAnsi="Times"/>
          </w:rPr>
          <w:t>”, “</w:t>
        </w:r>
        <w:proofErr w:type="spellStart"/>
        <w:r w:rsidRPr="00553F87">
          <w:rPr>
            <w:rFonts w:ascii="Times" w:hAnsi="Times"/>
          </w:rPr>
          <w:t>monthly_price</w:t>
        </w:r>
        <w:proofErr w:type="spellEnd"/>
        <w:r w:rsidRPr="00553F87">
          <w:rPr>
            <w:rFonts w:ascii="Times" w:hAnsi="Times"/>
          </w:rPr>
          <w:t>” and “</w:t>
        </w:r>
        <w:proofErr w:type="spellStart"/>
        <w:r w:rsidRPr="00553F87">
          <w:rPr>
            <w:rFonts w:ascii="Times" w:hAnsi="Times"/>
          </w:rPr>
          <w:t>weekly_price</w:t>
        </w:r>
        <w:proofErr w:type="spellEnd"/>
        <w:r w:rsidRPr="00553F87">
          <w:rPr>
            <w:rFonts w:ascii="Times" w:hAnsi="Times"/>
          </w:rPr>
          <w:t>”. The rows with any of these missing values will, therefore, be removed. Finally, check columns names and make sure the name of each variable makes sense</w:t>
        </w:r>
      </w:ins>
    </w:p>
    <w:p w14:paraId="3C70C4FF" w14:textId="1F8423FE" w:rsidR="00AD7AD0" w:rsidRPr="00B7063C" w:rsidRDefault="00AD7AD0">
      <w:pPr>
        <w:rPr>
          <w:ins w:id="278" w:author="Lin, Yuanyuan" w:date="2019-11-29T09:51:00Z"/>
          <w:rFonts w:ascii="Times" w:hAnsi="Times"/>
          <w:rPrChange w:id="279" w:author="Lin, Yuanyuan" w:date="2019-12-06T13:27:00Z">
            <w:rPr>
              <w:ins w:id="280" w:author="Lin, Yuanyuan" w:date="2019-11-29T09:51:00Z"/>
            </w:rPr>
          </w:rPrChange>
        </w:rPr>
        <w:pPrChange w:id="281" w:author="Lin, Yuanyuan" w:date="2019-11-29T11:58:00Z">
          <w:pPr>
            <w:pStyle w:val="ListParagraph"/>
            <w:ind w:left="1080"/>
          </w:pPr>
        </w:pPrChange>
      </w:pPr>
    </w:p>
    <w:p w14:paraId="01C593F2" w14:textId="1F663F8D" w:rsidR="00AD7AD0" w:rsidRPr="00B7063C" w:rsidRDefault="003C3A18" w:rsidP="00AD7AD0">
      <w:pPr>
        <w:pStyle w:val="ListParagraph"/>
        <w:ind w:left="1080"/>
        <w:rPr>
          <w:ins w:id="282" w:author="Lin, Yuanyuan" w:date="2019-11-29T09:51:00Z"/>
          <w:rFonts w:ascii="Times" w:hAnsi="Times"/>
          <w:rPrChange w:id="283" w:author="Lin, Yuanyuan" w:date="2019-12-06T13:27:00Z">
            <w:rPr>
              <w:ins w:id="284" w:author="Lin, Yuanyuan" w:date="2019-11-29T09:51:00Z"/>
            </w:rPr>
          </w:rPrChange>
        </w:rPr>
      </w:pPr>
      <w:ins w:id="285" w:author="Lin, Yuanyuan" w:date="2019-11-29T09:54:00Z">
        <w:r w:rsidRPr="00B7063C">
          <w:rPr>
            <w:rFonts w:ascii="Times" w:hAnsi="Times"/>
            <w:noProof/>
            <w:rPrChange w:id="286" w:author="Lin, Yuanyuan" w:date="2019-12-06T13:27:00Z">
              <w:rPr>
                <w:noProof/>
              </w:rPr>
            </w:rPrChange>
          </w:rPr>
          <w:drawing>
            <wp:anchor distT="0" distB="0" distL="114300" distR="114300" simplePos="0" relativeHeight="251660288" behindDoc="1" locked="0" layoutInCell="1" allowOverlap="1" wp14:anchorId="2EDAF7D9" wp14:editId="7FEDCA81">
              <wp:simplePos x="0" y="0"/>
              <wp:positionH relativeFrom="column">
                <wp:posOffset>381000</wp:posOffset>
              </wp:positionH>
              <wp:positionV relativeFrom="paragraph">
                <wp:posOffset>161925</wp:posOffset>
              </wp:positionV>
              <wp:extent cx="5702935" cy="3388848"/>
              <wp:effectExtent l="0" t="0" r="0" b="2540"/>
              <wp:wrapNone/>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8 at 11.19.0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297" cy="3396194"/>
                      </a:xfrm>
                      <a:prstGeom prst="rect">
                        <a:avLst/>
                      </a:prstGeom>
                    </pic:spPr>
                  </pic:pic>
                </a:graphicData>
              </a:graphic>
              <wp14:sizeRelH relativeFrom="page">
                <wp14:pctWidth>0</wp14:pctWidth>
              </wp14:sizeRelH>
              <wp14:sizeRelV relativeFrom="page">
                <wp14:pctHeight>0</wp14:pctHeight>
              </wp14:sizeRelV>
            </wp:anchor>
          </w:drawing>
        </w:r>
      </w:ins>
    </w:p>
    <w:p w14:paraId="13C95BB2" w14:textId="1D534AB8" w:rsidR="00AD7AD0" w:rsidRPr="00B7063C" w:rsidRDefault="00AD7AD0" w:rsidP="00AD7AD0">
      <w:pPr>
        <w:pStyle w:val="ListParagraph"/>
        <w:ind w:left="1080"/>
        <w:rPr>
          <w:ins w:id="287" w:author="Lin, Yuanyuan" w:date="2019-11-29T09:51:00Z"/>
          <w:rFonts w:ascii="Times" w:hAnsi="Times"/>
          <w:rPrChange w:id="288" w:author="Lin, Yuanyuan" w:date="2019-12-06T13:27:00Z">
            <w:rPr>
              <w:ins w:id="289" w:author="Lin, Yuanyuan" w:date="2019-11-29T09:51:00Z"/>
            </w:rPr>
          </w:rPrChange>
        </w:rPr>
      </w:pPr>
    </w:p>
    <w:p w14:paraId="2ECF78A9" w14:textId="446B73C7" w:rsidR="00AD7AD0" w:rsidRPr="00B7063C" w:rsidRDefault="00AD7AD0" w:rsidP="00AD7AD0">
      <w:pPr>
        <w:pStyle w:val="ListParagraph"/>
        <w:ind w:left="1080"/>
        <w:rPr>
          <w:ins w:id="290" w:author="Lin, Yuanyuan" w:date="2019-11-29T09:51:00Z"/>
          <w:rFonts w:ascii="Times" w:hAnsi="Times"/>
          <w:rPrChange w:id="291" w:author="Lin, Yuanyuan" w:date="2019-12-06T13:27:00Z">
            <w:rPr>
              <w:ins w:id="292" w:author="Lin, Yuanyuan" w:date="2019-11-29T09:51:00Z"/>
            </w:rPr>
          </w:rPrChange>
        </w:rPr>
      </w:pPr>
    </w:p>
    <w:p w14:paraId="6854B054" w14:textId="45414D9F" w:rsidR="00AD7AD0" w:rsidRPr="00B7063C" w:rsidRDefault="00AD7AD0" w:rsidP="00AD7AD0">
      <w:pPr>
        <w:pStyle w:val="ListParagraph"/>
        <w:ind w:left="1080"/>
        <w:rPr>
          <w:ins w:id="293" w:author="Lin, Yuanyuan" w:date="2019-11-29T09:51:00Z"/>
          <w:rFonts w:ascii="Times" w:hAnsi="Times"/>
          <w:rPrChange w:id="294" w:author="Lin, Yuanyuan" w:date="2019-12-06T13:27:00Z">
            <w:rPr>
              <w:ins w:id="295" w:author="Lin, Yuanyuan" w:date="2019-11-29T09:51:00Z"/>
            </w:rPr>
          </w:rPrChange>
        </w:rPr>
      </w:pPr>
    </w:p>
    <w:p w14:paraId="13FD648E" w14:textId="77777777" w:rsidR="00AD7AD0" w:rsidRPr="00B7063C" w:rsidRDefault="00AD7AD0" w:rsidP="00AD7AD0">
      <w:pPr>
        <w:pStyle w:val="ListParagraph"/>
        <w:ind w:left="1080"/>
        <w:rPr>
          <w:ins w:id="296" w:author="Lin, Yuanyuan" w:date="2019-11-29T09:51:00Z"/>
          <w:rFonts w:ascii="Times" w:hAnsi="Times"/>
          <w:rPrChange w:id="297" w:author="Lin, Yuanyuan" w:date="2019-12-06T13:27:00Z">
            <w:rPr>
              <w:ins w:id="298" w:author="Lin, Yuanyuan" w:date="2019-11-29T09:51:00Z"/>
            </w:rPr>
          </w:rPrChange>
        </w:rPr>
      </w:pPr>
    </w:p>
    <w:p w14:paraId="7B074D7C" w14:textId="08EA6EBC" w:rsidR="00AD7AD0" w:rsidRPr="00B7063C" w:rsidRDefault="00AD7AD0" w:rsidP="00AD7AD0">
      <w:pPr>
        <w:pStyle w:val="ListParagraph"/>
        <w:ind w:left="1080"/>
        <w:rPr>
          <w:ins w:id="299" w:author="Lin, Yuanyuan" w:date="2019-11-29T09:53:00Z"/>
          <w:rFonts w:ascii="Times" w:hAnsi="Times"/>
          <w:rPrChange w:id="300" w:author="Lin, Yuanyuan" w:date="2019-12-06T13:27:00Z">
            <w:rPr>
              <w:ins w:id="301" w:author="Lin, Yuanyuan" w:date="2019-11-29T09:53:00Z"/>
            </w:rPr>
          </w:rPrChange>
        </w:rPr>
      </w:pPr>
    </w:p>
    <w:p w14:paraId="24A6DE51" w14:textId="4BEB6769" w:rsidR="005A504F" w:rsidRPr="00B7063C" w:rsidRDefault="005A504F" w:rsidP="00AD7AD0">
      <w:pPr>
        <w:pStyle w:val="ListParagraph"/>
        <w:ind w:left="1080"/>
        <w:rPr>
          <w:ins w:id="302" w:author="Lin, Yuanyuan" w:date="2019-11-29T09:53:00Z"/>
          <w:rFonts w:ascii="Times" w:hAnsi="Times"/>
          <w:rPrChange w:id="303" w:author="Lin, Yuanyuan" w:date="2019-12-06T13:27:00Z">
            <w:rPr>
              <w:ins w:id="304" w:author="Lin, Yuanyuan" w:date="2019-11-29T09:53:00Z"/>
            </w:rPr>
          </w:rPrChange>
        </w:rPr>
      </w:pPr>
    </w:p>
    <w:p w14:paraId="20EB10A5" w14:textId="74EA5A30" w:rsidR="005A504F" w:rsidRPr="00B7063C" w:rsidRDefault="005A504F" w:rsidP="00AD7AD0">
      <w:pPr>
        <w:pStyle w:val="ListParagraph"/>
        <w:ind w:left="1080"/>
        <w:rPr>
          <w:ins w:id="305" w:author="Lin, Yuanyuan" w:date="2019-11-29T09:53:00Z"/>
          <w:rFonts w:ascii="Times" w:hAnsi="Times"/>
          <w:rPrChange w:id="306" w:author="Lin, Yuanyuan" w:date="2019-12-06T13:27:00Z">
            <w:rPr>
              <w:ins w:id="307" w:author="Lin, Yuanyuan" w:date="2019-11-29T09:53:00Z"/>
            </w:rPr>
          </w:rPrChange>
        </w:rPr>
      </w:pPr>
    </w:p>
    <w:p w14:paraId="5D92D1E1" w14:textId="648A9B0C" w:rsidR="005A504F" w:rsidRPr="00B7063C" w:rsidRDefault="005A504F" w:rsidP="00AD7AD0">
      <w:pPr>
        <w:pStyle w:val="ListParagraph"/>
        <w:ind w:left="1080"/>
        <w:rPr>
          <w:ins w:id="308" w:author="Lin, Yuanyuan" w:date="2019-11-29T09:53:00Z"/>
          <w:rFonts w:ascii="Times" w:hAnsi="Times"/>
          <w:rPrChange w:id="309" w:author="Lin, Yuanyuan" w:date="2019-12-06T13:27:00Z">
            <w:rPr>
              <w:ins w:id="310" w:author="Lin, Yuanyuan" w:date="2019-11-29T09:53:00Z"/>
            </w:rPr>
          </w:rPrChange>
        </w:rPr>
      </w:pPr>
    </w:p>
    <w:p w14:paraId="346B144B" w14:textId="0AF66188" w:rsidR="005A504F" w:rsidRPr="00B7063C" w:rsidRDefault="005A504F" w:rsidP="00AD7AD0">
      <w:pPr>
        <w:pStyle w:val="ListParagraph"/>
        <w:ind w:left="1080"/>
        <w:rPr>
          <w:ins w:id="311" w:author="Lin, Yuanyuan" w:date="2019-11-29T09:53:00Z"/>
          <w:rFonts w:ascii="Times" w:hAnsi="Times"/>
          <w:rPrChange w:id="312" w:author="Lin, Yuanyuan" w:date="2019-12-06T13:27:00Z">
            <w:rPr>
              <w:ins w:id="313" w:author="Lin, Yuanyuan" w:date="2019-11-29T09:53:00Z"/>
            </w:rPr>
          </w:rPrChange>
        </w:rPr>
      </w:pPr>
    </w:p>
    <w:p w14:paraId="2908618B" w14:textId="4192E1BF" w:rsidR="005A504F" w:rsidRPr="00B7063C" w:rsidRDefault="005A504F" w:rsidP="00AD7AD0">
      <w:pPr>
        <w:pStyle w:val="ListParagraph"/>
        <w:ind w:left="1080"/>
        <w:rPr>
          <w:ins w:id="314" w:author="Lin, Yuanyuan" w:date="2019-11-29T09:53:00Z"/>
          <w:rFonts w:ascii="Times" w:hAnsi="Times"/>
          <w:rPrChange w:id="315" w:author="Lin, Yuanyuan" w:date="2019-12-06T13:27:00Z">
            <w:rPr>
              <w:ins w:id="316" w:author="Lin, Yuanyuan" w:date="2019-11-29T09:53:00Z"/>
            </w:rPr>
          </w:rPrChange>
        </w:rPr>
      </w:pPr>
    </w:p>
    <w:p w14:paraId="3AEB2478" w14:textId="69E2DF64" w:rsidR="005A504F" w:rsidRPr="00B7063C" w:rsidRDefault="005A504F" w:rsidP="00AD7AD0">
      <w:pPr>
        <w:pStyle w:val="ListParagraph"/>
        <w:ind w:left="1080"/>
        <w:rPr>
          <w:ins w:id="317" w:author="Lin, Yuanyuan" w:date="2019-11-29T09:53:00Z"/>
          <w:rFonts w:ascii="Times" w:hAnsi="Times"/>
          <w:rPrChange w:id="318" w:author="Lin, Yuanyuan" w:date="2019-12-06T13:27:00Z">
            <w:rPr>
              <w:ins w:id="319" w:author="Lin, Yuanyuan" w:date="2019-11-29T09:53:00Z"/>
            </w:rPr>
          </w:rPrChange>
        </w:rPr>
      </w:pPr>
    </w:p>
    <w:p w14:paraId="3FA0EA53" w14:textId="1B4A5AAE" w:rsidR="005A504F" w:rsidRPr="00B7063C" w:rsidRDefault="005A504F" w:rsidP="00AD7AD0">
      <w:pPr>
        <w:pStyle w:val="ListParagraph"/>
        <w:ind w:left="1080"/>
        <w:rPr>
          <w:ins w:id="320" w:author="Lin, Yuanyuan" w:date="2019-11-29T09:53:00Z"/>
          <w:rFonts w:ascii="Times" w:hAnsi="Times"/>
          <w:rPrChange w:id="321" w:author="Lin, Yuanyuan" w:date="2019-12-06T13:27:00Z">
            <w:rPr>
              <w:ins w:id="322" w:author="Lin, Yuanyuan" w:date="2019-11-29T09:53:00Z"/>
            </w:rPr>
          </w:rPrChange>
        </w:rPr>
      </w:pPr>
    </w:p>
    <w:p w14:paraId="0E85879A" w14:textId="33AFCFE0" w:rsidR="005A504F" w:rsidRPr="00B7063C" w:rsidRDefault="005A504F" w:rsidP="00AD7AD0">
      <w:pPr>
        <w:pStyle w:val="ListParagraph"/>
        <w:ind w:left="1080"/>
        <w:rPr>
          <w:ins w:id="323" w:author="Lin, Yuanyuan" w:date="2019-11-29T09:53:00Z"/>
          <w:rFonts w:ascii="Times" w:hAnsi="Times"/>
          <w:rPrChange w:id="324" w:author="Lin, Yuanyuan" w:date="2019-12-06T13:27:00Z">
            <w:rPr>
              <w:ins w:id="325" w:author="Lin, Yuanyuan" w:date="2019-11-29T09:53:00Z"/>
            </w:rPr>
          </w:rPrChange>
        </w:rPr>
      </w:pPr>
    </w:p>
    <w:p w14:paraId="7AC68F4D" w14:textId="2E746F64" w:rsidR="005A504F" w:rsidRPr="00B7063C" w:rsidRDefault="005A504F" w:rsidP="00AD7AD0">
      <w:pPr>
        <w:pStyle w:val="ListParagraph"/>
        <w:ind w:left="1080"/>
        <w:rPr>
          <w:ins w:id="326" w:author="Lin, Yuanyuan" w:date="2019-11-29T09:53:00Z"/>
          <w:rFonts w:ascii="Times" w:hAnsi="Times"/>
          <w:rPrChange w:id="327" w:author="Lin, Yuanyuan" w:date="2019-12-06T13:27:00Z">
            <w:rPr>
              <w:ins w:id="328" w:author="Lin, Yuanyuan" w:date="2019-11-29T09:53:00Z"/>
            </w:rPr>
          </w:rPrChange>
        </w:rPr>
      </w:pPr>
    </w:p>
    <w:p w14:paraId="43E210E4" w14:textId="52AED232" w:rsidR="005A504F" w:rsidRPr="00B7063C" w:rsidRDefault="005A504F" w:rsidP="00AD7AD0">
      <w:pPr>
        <w:pStyle w:val="ListParagraph"/>
        <w:ind w:left="1080"/>
        <w:rPr>
          <w:ins w:id="329" w:author="Lin, Yuanyuan" w:date="2019-11-29T09:53:00Z"/>
          <w:rFonts w:ascii="Times" w:hAnsi="Times"/>
          <w:rPrChange w:id="330" w:author="Lin, Yuanyuan" w:date="2019-12-06T13:27:00Z">
            <w:rPr>
              <w:ins w:id="331" w:author="Lin, Yuanyuan" w:date="2019-11-29T09:53:00Z"/>
            </w:rPr>
          </w:rPrChange>
        </w:rPr>
      </w:pPr>
    </w:p>
    <w:p w14:paraId="17C29A10" w14:textId="1F9D1FBF" w:rsidR="005A504F" w:rsidRPr="00B7063C" w:rsidRDefault="005A504F" w:rsidP="00AD7AD0">
      <w:pPr>
        <w:pStyle w:val="ListParagraph"/>
        <w:ind w:left="1080"/>
        <w:rPr>
          <w:ins w:id="332" w:author="Lin, Yuanyuan" w:date="2019-11-29T09:53:00Z"/>
          <w:rFonts w:ascii="Times" w:hAnsi="Times"/>
          <w:rPrChange w:id="333" w:author="Lin, Yuanyuan" w:date="2019-12-06T13:27:00Z">
            <w:rPr>
              <w:ins w:id="334" w:author="Lin, Yuanyuan" w:date="2019-11-29T09:53:00Z"/>
            </w:rPr>
          </w:rPrChange>
        </w:rPr>
      </w:pPr>
    </w:p>
    <w:p w14:paraId="69D7A43F" w14:textId="77777777" w:rsidR="005A504F" w:rsidRPr="00B7063C" w:rsidRDefault="005A504F" w:rsidP="00AD7AD0">
      <w:pPr>
        <w:pStyle w:val="ListParagraph"/>
        <w:ind w:left="1080"/>
        <w:rPr>
          <w:ins w:id="335" w:author="Lin, Yuanyuan" w:date="2019-11-29T09:51:00Z"/>
          <w:rFonts w:ascii="Times" w:hAnsi="Times"/>
          <w:rPrChange w:id="336" w:author="Lin, Yuanyuan" w:date="2019-12-06T13:27:00Z">
            <w:rPr>
              <w:ins w:id="337" w:author="Lin, Yuanyuan" w:date="2019-11-29T09:51:00Z"/>
            </w:rPr>
          </w:rPrChange>
        </w:rPr>
      </w:pPr>
    </w:p>
    <w:p w14:paraId="62348D33" w14:textId="77777777" w:rsidR="00AD7AD0" w:rsidRPr="00B7063C" w:rsidRDefault="00AD7AD0" w:rsidP="00AD7AD0">
      <w:pPr>
        <w:pStyle w:val="ListParagraph"/>
        <w:ind w:left="1080"/>
        <w:rPr>
          <w:ins w:id="338" w:author="Lin, Yuanyuan" w:date="2019-11-29T09:51:00Z"/>
          <w:rFonts w:ascii="Times" w:hAnsi="Times"/>
          <w:rPrChange w:id="339" w:author="Lin, Yuanyuan" w:date="2019-12-06T13:27:00Z">
            <w:rPr>
              <w:ins w:id="340" w:author="Lin, Yuanyuan" w:date="2019-11-29T09:51:00Z"/>
            </w:rPr>
          </w:rPrChange>
        </w:rPr>
      </w:pPr>
    </w:p>
    <w:p w14:paraId="2140F95D" w14:textId="77777777" w:rsidR="003C3A18" w:rsidRPr="00B7063C" w:rsidRDefault="003C3A18" w:rsidP="003C3A18">
      <w:pPr>
        <w:rPr>
          <w:ins w:id="341" w:author="Lin, Yuanyuan" w:date="2019-11-30T11:05:00Z"/>
          <w:rFonts w:ascii="Times" w:hAnsi="Times"/>
          <w:rPrChange w:id="342" w:author="Lin, Yuanyuan" w:date="2019-12-06T13:27:00Z">
            <w:rPr>
              <w:ins w:id="343" w:author="Lin, Yuanyuan" w:date="2019-11-30T11:05:00Z"/>
            </w:rPr>
          </w:rPrChange>
        </w:rPr>
      </w:pPr>
      <w:ins w:id="344" w:author="Lin, Yuanyuan" w:date="2019-11-30T11:04:00Z">
        <w:r w:rsidRPr="00B7063C">
          <w:rPr>
            <w:rFonts w:ascii="Times" w:hAnsi="Times"/>
            <w:rPrChange w:id="345" w:author="Lin, Yuanyuan" w:date="2019-12-06T13:27:00Z">
              <w:rPr/>
            </w:rPrChange>
          </w:rPr>
          <w:t xml:space="preserve">   </w:t>
        </w:r>
      </w:ins>
    </w:p>
    <w:p w14:paraId="1A2DBCC3" w14:textId="4312658B" w:rsidR="003C3A18" w:rsidRPr="00B7063C" w:rsidRDefault="003C3A18">
      <w:pPr>
        <w:jc w:val="center"/>
        <w:rPr>
          <w:ins w:id="346" w:author="Lin, Yuanyuan" w:date="2019-11-30T11:04:00Z"/>
          <w:rFonts w:ascii="Times" w:hAnsi="Times"/>
          <w:rPrChange w:id="347" w:author="Lin, Yuanyuan" w:date="2019-12-06T13:27:00Z">
            <w:rPr>
              <w:ins w:id="348" w:author="Lin, Yuanyuan" w:date="2019-11-30T11:04:00Z"/>
            </w:rPr>
          </w:rPrChange>
        </w:rPr>
        <w:pPrChange w:id="349" w:author="Lin, Yuanyuan" w:date="2019-11-30T11:05:00Z">
          <w:pPr/>
        </w:pPrChange>
      </w:pPr>
      <w:ins w:id="350" w:author="Lin, Yuanyuan" w:date="2019-11-30T11:04:00Z">
        <w:r w:rsidRPr="00B7063C">
          <w:rPr>
            <w:rFonts w:ascii="Times" w:hAnsi="Times"/>
            <w:rPrChange w:id="351" w:author="Lin, Yuanyuan" w:date="2019-12-06T13:27:00Z">
              <w:rPr/>
            </w:rPrChange>
          </w:rPr>
          <w:t xml:space="preserve">Table </w:t>
        </w:r>
      </w:ins>
      <w:ins w:id="352" w:author="Lin, Yuanyuan" w:date="2019-11-30T11:13:00Z">
        <w:r w:rsidR="00CB559A" w:rsidRPr="00B7063C">
          <w:rPr>
            <w:rFonts w:ascii="Times" w:hAnsi="Times"/>
            <w:rPrChange w:id="353" w:author="Lin, Yuanyuan" w:date="2019-12-06T13:27:00Z">
              <w:rPr/>
            </w:rPrChange>
          </w:rPr>
          <w:t>2</w:t>
        </w:r>
      </w:ins>
      <w:ins w:id="354" w:author="Lin, Yuanyuan" w:date="2019-11-30T11:04:00Z">
        <w:r w:rsidRPr="00B7063C">
          <w:rPr>
            <w:rFonts w:ascii="Times" w:hAnsi="Times"/>
            <w:rPrChange w:id="355" w:author="Lin, Yuanyuan" w:date="2019-12-06T13:27:00Z">
              <w:rPr/>
            </w:rPrChange>
          </w:rPr>
          <w:t>.2</w:t>
        </w:r>
      </w:ins>
    </w:p>
    <w:p w14:paraId="1519C0CF" w14:textId="77777777" w:rsidR="00AD7AD0" w:rsidRPr="00B7063C" w:rsidRDefault="00AD7AD0" w:rsidP="00AD7AD0">
      <w:pPr>
        <w:pStyle w:val="ListParagraph"/>
        <w:ind w:left="1080"/>
        <w:rPr>
          <w:ins w:id="356" w:author="Lin, Yuanyuan" w:date="2019-11-29T09:51:00Z"/>
          <w:rFonts w:ascii="Times" w:hAnsi="Times"/>
          <w:rPrChange w:id="357" w:author="Lin, Yuanyuan" w:date="2019-12-06T13:27:00Z">
            <w:rPr>
              <w:ins w:id="358" w:author="Lin, Yuanyuan" w:date="2019-11-29T09:51:00Z"/>
            </w:rPr>
          </w:rPrChange>
        </w:rPr>
      </w:pPr>
    </w:p>
    <w:p w14:paraId="18069287" w14:textId="77777777" w:rsidR="00AD7AD0" w:rsidRPr="00B7063C" w:rsidRDefault="00AD7AD0" w:rsidP="00AD7AD0">
      <w:pPr>
        <w:pStyle w:val="ListParagraph"/>
        <w:ind w:left="1080"/>
        <w:rPr>
          <w:ins w:id="359" w:author="Lin, Yuanyuan" w:date="2019-11-29T09:51:00Z"/>
          <w:rFonts w:ascii="Times" w:hAnsi="Times"/>
          <w:rPrChange w:id="360" w:author="Lin, Yuanyuan" w:date="2019-12-06T13:27:00Z">
            <w:rPr>
              <w:ins w:id="361" w:author="Lin, Yuanyuan" w:date="2019-11-29T09:51:00Z"/>
            </w:rPr>
          </w:rPrChange>
        </w:rPr>
      </w:pPr>
    </w:p>
    <w:p w14:paraId="6D6ACA56" w14:textId="18E9DB2B" w:rsidR="00AD7AD0" w:rsidRDefault="00553F87">
      <w:pPr>
        <w:rPr>
          <w:ins w:id="362" w:author="Lin, Yuanyuan" w:date="2019-12-07T11:51:00Z"/>
          <w:rFonts w:ascii="Times" w:hAnsi="Times"/>
        </w:rPr>
      </w:pPr>
      <w:ins w:id="363" w:author="Lin, Yuanyuan" w:date="2019-12-07T11:51:00Z">
        <w:r w:rsidRPr="00553F87">
          <w:rPr>
            <w:rFonts w:ascii="Times" w:hAnsi="Times"/>
          </w:rPr>
          <w:t>Some essential variables that datasets provide are (after dropping duplicate records and deal with missing values and outliers):</w:t>
        </w:r>
      </w:ins>
    </w:p>
    <w:p w14:paraId="5E89C089" w14:textId="65AC1F49" w:rsidR="00553F87" w:rsidRDefault="00553F87">
      <w:pPr>
        <w:rPr>
          <w:ins w:id="364" w:author="Lin, Yuanyuan" w:date="2019-12-07T11:52:00Z"/>
          <w:rFonts w:ascii="Times" w:hAnsi="Times"/>
        </w:rPr>
      </w:pPr>
    </w:p>
    <w:p w14:paraId="1739135B" w14:textId="77777777" w:rsidR="00553F87" w:rsidRPr="00B7063C" w:rsidRDefault="00553F87">
      <w:pPr>
        <w:rPr>
          <w:ins w:id="365" w:author="Lin, Yuanyuan" w:date="2019-11-29T09:51:00Z"/>
          <w:rFonts w:ascii="Times" w:hAnsi="Times"/>
          <w:rPrChange w:id="366" w:author="Lin, Yuanyuan" w:date="2019-12-06T13:27:00Z">
            <w:rPr>
              <w:ins w:id="367" w:author="Lin, Yuanyuan" w:date="2019-11-29T09:51:00Z"/>
            </w:rPr>
          </w:rPrChange>
        </w:rPr>
        <w:pPrChange w:id="368" w:author="Lin, Yuanyuan" w:date="2019-11-29T12:03:00Z">
          <w:pPr>
            <w:pStyle w:val="ListParagraph"/>
            <w:ind w:left="1080"/>
          </w:pPr>
        </w:pPrChange>
      </w:pPr>
    </w:p>
    <w:p w14:paraId="7E659C26" w14:textId="51ACCBE3" w:rsidR="003C3A18" w:rsidRPr="00B7063C" w:rsidRDefault="00AD7AD0" w:rsidP="003C3A18">
      <w:pPr>
        <w:pStyle w:val="ListParagraph"/>
        <w:numPr>
          <w:ilvl w:val="0"/>
          <w:numId w:val="4"/>
        </w:numPr>
        <w:spacing w:after="160" w:line="259" w:lineRule="auto"/>
        <w:rPr>
          <w:ins w:id="369" w:author="Lin, Yuanyuan" w:date="2019-12-06T12:28:00Z"/>
          <w:rFonts w:ascii="Times" w:hAnsi="Times"/>
          <w:rPrChange w:id="370" w:author="Lin, Yuanyuan" w:date="2019-12-06T13:27:00Z">
            <w:rPr>
              <w:ins w:id="371" w:author="Lin, Yuanyuan" w:date="2019-12-06T12:28:00Z"/>
            </w:rPr>
          </w:rPrChange>
        </w:rPr>
      </w:pPr>
      <w:ins w:id="372" w:author="Lin, Yuanyuan" w:date="2019-11-29T09:51:00Z">
        <w:r w:rsidRPr="00B7063C">
          <w:rPr>
            <w:rFonts w:ascii="Times" w:hAnsi="Times"/>
            <w:rPrChange w:id="373" w:author="Lin, Yuanyuan" w:date="2019-12-06T13:27:00Z">
              <w:rPr/>
            </w:rPrChange>
          </w:rPr>
          <w:t>Bedrooms: Positive integer documenting the number of bedrooms in each booking record</w:t>
        </w:r>
      </w:ins>
    </w:p>
    <w:p w14:paraId="6D169DAD" w14:textId="5ED82087" w:rsidR="00DE6060" w:rsidRPr="00B7063C" w:rsidRDefault="00DE6060" w:rsidP="003C3A18">
      <w:pPr>
        <w:pStyle w:val="ListParagraph"/>
        <w:numPr>
          <w:ilvl w:val="0"/>
          <w:numId w:val="4"/>
        </w:numPr>
        <w:spacing w:after="160" w:line="259" w:lineRule="auto"/>
        <w:rPr>
          <w:ins w:id="374" w:author="Lin, Yuanyuan" w:date="2019-11-30T11:06:00Z"/>
          <w:rFonts w:ascii="Times" w:hAnsi="Times"/>
          <w:rPrChange w:id="375" w:author="Lin, Yuanyuan" w:date="2019-12-06T13:27:00Z">
            <w:rPr>
              <w:ins w:id="376" w:author="Lin, Yuanyuan" w:date="2019-11-30T11:06:00Z"/>
            </w:rPr>
          </w:rPrChange>
        </w:rPr>
      </w:pPr>
      <w:ins w:id="377" w:author="Lin, Yuanyuan" w:date="2019-12-06T12:31:00Z">
        <w:r w:rsidRPr="00B7063C">
          <w:rPr>
            <w:rFonts w:ascii="Times" w:hAnsi="Times"/>
            <w:rPrChange w:id="378" w:author="Lin, Yuanyuan" w:date="2019-12-06T13:27:00Z">
              <w:rPr/>
            </w:rPrChange>
          </w:rPr>
          <w:t>Neighborhood: the neighborhood of the listing</w:t>
        </w:r>
      </w:ins>
    </w:p>
    <w:p w14:paraId="7EA2A35B" w14:textId="0566896F" w:rsidR="00DE6060" w:rsidRPr="00B7063C" w:rsidRDefault="00DE6060" w:rsidP="00EE6F4F">
      <w:pPr>
        <w:pStyle w:val="ListParagraph"/>
        <w:numPr>
          <w:ilvl w:val="0"/>
          <w:numId w:val="4"/>
        </w:numPr>
        <w:spacing w:after="160" w:line="259" w:lineRule="auto"/>
        <w:rPr>
          <w:ins w:id="379" w:author="Lin, Yuanyuan" w:date="2019-12-06T12:35:00Z"/>
          <w:rFonts w:ascii="Times" w:hAnsi="Times"/>
          <w:rPrChange w:id="380" w:author="Lin, Yuanyuan" w:date="2019-12-06T13:27:00Z">
            <w:rPr>
              <w:ins w:id="381" w:author="Lin, Yuanyuan" w:date="2019-12-06T12:35:00Z"/>
            </w:rPr>
          </w:rPrChange>
        </w:rPr>
      </w:pPr>
      <w:ins w:id="382" w:author="Lin, Yuanyuan" w:date="2019-12-06T12:34:00Z">
        <w:r w:rsidRPr="00B7063C">
          <w:rPr>
            <w:rFonts w:ascii="Times" w:hAnsi="Times"/>
            <w:rPrChange w:id="383" w:author="Lin, Yuanyuan" w:date="2019-12-06T13:27:00Z">
              <w:rPr/>
            </w:rPrChange>
          </w:rPr>
          <w:t xml:space="preserve">Accommodates: the number of guests that the rental can </w:t>
        </w:r>
      </w:ins>
      <w:ins w:id="384" w:author="Lin, Yuanyuan" w:date="2019-12-06T12:35:00Z">
        <w:r w:rsidRPr="00B7063C">
          <w:rPr>
            <w:rFonts w:ascii="Times" w:hAnsi="Times"/>
            <w:rPrChange w:id="385" w:author="Lin, Yuanyuan" w:date="2019-12-06T13:27:00Z">
              <w:rPr/>
            </w:rPrChange>
          </w:rPr>
          <w:t>accommodate</w:t>
        </w:r>
      </w:ins>
    </w:p>
    <w:p w14:paraId="511D2CF8" w14:textId="32288E35" w:rsidR="00EE6F4F" w:rsidRPr="00B7063C" w:rsidRDefault="00EE6F4F">
      <w:pPr>
        <w:pStyle w:val="ListParagraph"/>
        <w:spacing w:after="160" w:line="259" w:lineRule="auto"/>
        <w:ind w:left="0"/>
        <w:rPr>
          <w:ins w:id="386" w:author="Lin, Yuanyuan" w:date="2019-11-29T12:00:00Z"/>
          <w:rFonts w:ascii="Times" w:hAnsi="Times"/>
          <w:rPrChange w:id="387" w:author="Lin, Yuanyuan" w:date="2019-12-06T13:27:00Z">
            <w:rPr>
              <w:ins w:id="388" w:author="Lin, Yuanyuan" w:date="2019-11-29T12:00:00Z"/>
            </w:rPr>
          </w:rPrChange>
        </w:rPr>
        <w:pPrChange w:id="389" w:author="Lin, Yuanyuan" w:date="2019-12-06T12:35:00Z">
          <w:pPr/>
        </w:pPrChange>
      </w:pPr>
      <w:ins w:id="390" w:author="Lin, Yuanyuan" w:date="2019-11-29T11:31:00Z">
        <w:r w:rsidRPr="00B7063C">
          <w:rPr>
            <w:rFonts w:ascii="Times" w:hAnsi="Times"/>
            <w:rPrChange w:id="391" w:author="Lin, Yuanyuan" w:date="2019-12-06T13:27:00Z">
              <w:rPr/>
            </w:rPrChange>
          </w:rPr>
          <w:t>Another dataset named “</w:t>
        </w:r>
        <w:proofErr w:type="spellStart"/>
        <w:r w:rsidRPr="00B7063C">
          <w:rPr>
            <w:rFonts w:ascii="Times" w:hAnsi="Times"/>
            <w:rPrChange w:id="392" w:author="Lin, Yuanyuan" w:date="2019-12-06T13:27:00Z">
              <w:rPr/>
            </w:rPrChange>
          </w:rPr>
          <w:t>reviews_final</w:t>
        </w:r>
        <w:proofErr w:type="spellEnd"/>
        <w:r w:rsidRPr="00B7063C">
          <w:rPr>
            <w:rFonts w:ascii="Times" w:hAnsi="Times"/>
            <w:rPrChange w:id="393" w:author="Lin, Yuanyuan" w:date="2019-12-06T13:27:00Z">
              <w:rPr/>
            </w:rPrChange>
          </w:rPr>
          <w:t>” contain customer reviews on Airbnb booking website.</w:t>
        </w:r>
      </w:ins>
    </w:p>
    <w:p w14:paraId="1D2162DF" w14:textId="7DB0872C" w:rsidR="007C75AE" w:rsidRDefault="007C75AE">
      <w:pPr>
        <w:rPr>
          <w:ins w:id="394" w:author="Lin, Yuanyuan" w:date="2019-12-06T13:27:00Z"/>
          <w:rFonts w:ascii="Times" w:hAnsi="Times"/>
        </w:rPr>
      </w:pPr>
    </w:p>
    <w:p w14:paraId="783E90FA" w14:textId="134CB98A" w:rsidR="00B7063C" w:rsidRDefault="00B7063C">
      <w:pPr>
        <w:rPr>
          <w:ins w:id="395" w:author="Lin, Yuanyuan" w:date="2019-12-06T13:27:00Z"/>
          <w:rFonts w:ascii="Times" w:hAnsi="Times"/>
        </w:rPr>
      </w:pPr>
    </w:p>
    <w:p w14:paraId="57862917" w14:textId="40C3AD4D" w:rsidR="00AD7AD0" w:rsidRDefault="00AD7AD0" w:rsidP="00AD7AD0">
      <w:pPr>
        <w:pStyle w:val="ListParagraph"/>
        <w:ind w:left="1080"/>
        <w:rPr>
          <w:ins w:id="396" w:author="Lin, Yuanyuan" w:date="2019-12-06T13:27:00Z"/>
          <w:rFonts w:ascii="Times" w:hAnsi="Times"/>
        </w:rPr>
      </w:pPr>
    </w:p>
    <w:p w14:paraId="2DDC2E6D" w14:textId="77777777" w:rsidR="00B7063C" w:rsidRPr="00B7063C" w:rsidRDefault="00B7063C" w:rsidP="00AD7AD0">
      <w:pPr>
        <w:pStyle w:val="ListParagraph"/>
        <w:ind w:left="1080"/>
        <w:rPr>
          <w:ins w:id="397" w:author="Lin, Yuanyuan" w:date="2019-11-29T09:51:00Z"/>
          <w:rFonts w:ascii="Times" w:hAnsi="Times"/>
          <w:rPrChange w:id="398" w:author="Lin, Yuanyuan" w:date="2019-12-06T13:27:00Z">
            <w:rPr>
              <w:ins w:id="399" w:author="Lin, Yuanyuan" w:date="2019-11-29T09:51:00Z"/>
            </w:rPr>
          </w:rPrChange>
        </w:rPr>
      </w:pPr>
    </w:p>
    <w:p w14:paraId="697A6F51" w14:textId="7BCD4DF2" w:rsidR="00736D88" w:rsidRPr="00B7063C" w:rsidRDefault="00AD7AD0">
      <w:pPr>
        <w:pStyle w:val="ListParagraph"/>
        <w:numPr>
          <w:ilvl w:val="0"/>
          <w:numId w:val="21"/>
        </w:numPr>
        <w:spacing w:after="160" w:line="259" w:lineRule="auto"/>
        <w:rPr>
          <w:ins w:id="400" w:author="Lin, Yuanyuan" w:date="2019-11-29T23:47:00Z"/>
          <w:rFonts w:ascii="Times" w:hAnsi="Times"/>
          <w:sz w:val="28"/>
          <w:szCs w:val="28"/>
          <w:rPrChange w:id="401" w:author="Lin, Yuanyuan" w:date="2019-12-06T13:27:00Z">
            <w:rPr>
              <w:ins w:id="402" w:author="Lin, Yuanyuan" w:date="2019-11-29T23:47:00Z"/>
            </w:rPr>
          </w:rPrChange>
        </w:rPr>
        <w:pPrChange w:id="403" w:author="Lin, Yuanyuan" w:date="2019-12-06T12:10:00Z">
          <w:pPr/>
        </w:pPrChange>
      </w:pPr>
      <w:ins w:id="404" w:author="Lin, Yuanyuan" w:date="2019-11-29T09:51:00Z">
        <w:r w:rsidRPr="00B7063C">
          <w:rPr>
            <w:rFonts w:ascii="Times" w:hAnsi="Times"/>
            <w:sz w:val="28"/>
            <w:szCs w:val="28"/>
            <w:rPrChange w:id="405" w:author="Lin, Yuanyuan" w:date="2019-12-06T13:27:00Z">
              <w:rPr/>
            </w:rPrChange>
          </w:rPr>
          <w:t>Model Used</w:t>
        </w:r>
      </w:ins>
    </w:p>
    <w:p w14:paraId="3307E149" w14:textId="39965D15" w:rsidR="00CE5FBD" w:rsidRDefault="00553F87">
      <w:pPr>
        <w:spacing w:after="160" w:line="259" w:lineRule="auto"/>
        <w:rPr>
          <w:ins w:id="406" w:author="Lin, Yuanyuan" w:date="2019-12-07T11:55:00Z"/>
          <w:rFonts w:ascii="Times" w:hAnsi="Times"/>
        </w:rPr>
      </w:pPr>
      <w:ins w:id="407" w:author="Lin, Yuanyuan" w:date="2019-12-07T11:55:00Z">
        <w:r w:rsidRPr="00553F87">
          <w:rPr>
            <w:rFonts w:ascii="Times" w:hAnsi="Times"/>
          </w:rPr>
          <w:t>Models in this report include multiple regressions, logistic regression and multilevel regression. It is not likely that all observations coming from the same neighborhood group are similarly independent, and sometimes it might have skewed residuals. Multilevel Regressions are analyzed by different groups. Response variables measuring from each rental record can reasonably be assumed independent. Particular customers in specific neighborhood group tend to have a relatively high possibility of renting higher price of housing, so that know the average group price of renting makes it more likely that range of prediction price would somewhere near the average price in that particular group.</w:t>
        </w:r>
      </w:ins>
    </w:p>
    <w:p w14:paraId="587DC7F1" w14:textId="77777777" w:rsidR="00553F87" w:rsidRPr="00B7063C" w:rsidRDefault="00553F87">
      <w:pPr>
        <w:spacing w:after="160" w:line="259" w:lineRule="auto"/>
        <w:rPr>
          <w:ins w:id="408" w:author="Lin, Yuanyuan" w:date="2019-11-29T11:47:00Z"/>
          <w:rFonts w:ascii="Times" w:hAnsi="Times"/>
          <w:sz w:val="28"/>
          <w:szCs w:val="28"/>
          <w:rPrChange w:id="409" w:author="Lin, Yuanyuan" w:date="2019-12-06T13:27:00Z">
            <w:rPr>
              <w:ins w:id="410" w:author="Lin, Yuanyuan" w:date="2019-11-29T11:47:00Z"/>
            </w:rPr>
          </w:rPrChange>
        </w:rPr>
        <w:pPrChange w:id="411" w:author="Lin, Yuanyuan" w:date="2019-11-29T13:29:00Z">
          <w:pPr>
            <w:pStyle w:val="ListParagraph"/>
            <w:numPr>
              <w:numId w:val="21"/>
            </w:numPr>
            <w:spacing w:after="160" w:line="259" w:lineRule="auto"/>
            <w:ind w:left="360" w:hanging="360"/>
          </w:pPr>
        </w:pPrChange>
      </w:pPr>
    </w:p>
    <w:p w14:paraId="70839D04" w14:textId="3B6C1338" w:rsidR="00AD7AD0" w:rsidRPr="00B7063C" w:rsidRDefault="00AD7AD0" w:rsidP="00C931B2">
      <w:pPr>
        <w:pStyle w:val="ListParagraph"/>
        <w:numPr>
          <w:ilvl w:val="0"/>
          <w:numId w:val="21"/>
        </w:numPr>
        <w:spacing w:after="160" w:line="259" w:lineRule="auto"/>
        <w:rPr>
          <w:ins w:id="412" w:author="Lin, Yuanyuan" w:date="2019-11-29T22:05:00Z"/>
          <w:rFonts w:ascii="Times" w:hAnsi="Times"/>
          <w:sz w:val="28"/>
          <w:szCs w:val="28"/>
          <w:rPrChange w:id="413" w:author="Lin, Yuanyuan" w:date="2019-12-06T13:27:00Z">
            <w:rPr>
              <w:ins w:id="414" w:author="Lin, Yuanyuan" w:date="2019-11-29T22:05:00Z"/>
              <w:sz w:val="28"/>
              <w:szCs w:val="28"/>
            </w:rPr>
          </w:rPrChange>
        </w:rPr>
      </w:pPr>
      <w:ins w:id="415" w:author="Lin, Yuanyuan" w:date="2019-11-29T09:51:00Z">
        <w:r w:rsidRPr="00B7063C">
          <w:rPr>
            <w:rFonts w:ascii="Times" w:hAnsi="Times"/>
            <w:sz w:val="28"/>
            <w:szCs w:val="28"/>
            <w:rPrChange w:id="416" w:author="Lin, Yuanyuan" w:date="2019-12-06T13:27:00Z">
              <w:rPr/>
            </w:rPrChange>
          </w:rPr>
          <w:t>Visualization</w:t>
        </w:r>
      </w:ins>
      <w:ins w:id="417" w:author="Lin, Yuanyuan" w:date="2019-11-29T11:47:00Z">
        <w:r w:rsidR="00CE5FBD" w:rsidRPr="00B7063C">
          <w:rPr>
            <w:rFonts w:ascii="Times" w:hAnsi="Times"/>
            <w:sz w:val="28"/>
            <w:szCs w:val="28"/>
            <w:rPrChange w:id="418" w:author="Lin, Yuanyuan" w:date="2019-12-06T13:27:00Z">
              <w:rPr/>
            </w:rPrChange>
          </w:rPr>
          <w:t xml:space="preserve"> Used</w:t>
        </w:r>
      </w:ins>
    </w:p>
    <w:p w14:paraId="28E91722" w14:textId="77777777" w:rsidR="00553F87" w:rsidRDefault="00DD2EA2" w:rsidP="00DD2EA2">
      <w:pPr>
        <w:pStyle w:val="ListParagraph"/>
        <w:numPr>
          <w:ilvl w:val="0"/>
          <w:numId w:val="22"/>
        </w:numPr>
        <w:rPr>
          <w:ins w:id="419" w:author="Lin, Yuanyuan" w:date="2019-12-07T11:56:00Z"/>
          <w:rFonts w:ascii="Times" w:hAnsi="Times"/>
        </w:rPr>
      </w:pPr>
      <w:ins w:id="420" w:author="Lin, Yuanyuan" w:date="2019-11-29T22:05:00Z">
        <w:r w:rsidRPr="00B7063C">
          <w:rPr>
            <w:rFonts w:ascii="Times" w:hAnsi="Times"/>
            <w:rPrChange w:id="421" w:author="Lin, Yuanyuan" w:date="2019-12-06T13:27:00Z">
              <w:rPr/>
            </w:rPrChange>
          </w:rPr>
          <w:t xml:space="preserve">univariate summary </w:t>
        </w:r>
      </w:ins>
    </w:p>
    <w:p w14:paraId="0EFAE4D4" w14:textId="112935E4" w:rsidR="00DD2EA2" w:rsidRPr="00553F87" w:rsidRDefault="00553F87" w:rsidP="00553F87">
      <w:pPr>
        <w:pStyle w:val="ListParagraph"/>
        <w:rPr>
          <w:ins w:id="422" w:author="Lin, Yuanyuan" w:date="2019-11-29T22:05:00Z"/>
          <w:rFonts w:ascii="Times" w:hAnsi="Times"/>
          <w:rPrChange w:id="423" w:author="Lin, Yuanyuan" w:date="2019-12-07T11:56:00Z">
            <w:rPr>
              <w:ins w:id="424" w:author="Lin, Yuanyuan" w:date="2019-11-29T22:05:00Z"/>
            </w:rPr>
          </w:rPrChange>
        </w:rPr>
        <w:pPrChange w:id="425" w:author="Lin, Yuanyuan" w:date="2019-12-07T11:56:00Z">
          <w:pPr/>
        </w:pPrChange>
      </w:pPr>
      <w:ins w:id="426" w:author="Lin, Yuanyuan" w:date="2019-12-07T11:56:00Z">
        <w:r w:rsidRPr="00553F87">
          <w:rPr>
            <w:rFonts w:ascii="Times" w:hAnsi="Times"/>
            <w:rPrChange w:id="427" w:author="Lin, Yuanyuan" w:date="2019-12-07T11:56:00Z">
              <w:rPr/>
            </w:rPrChange>
          </w:rPr>
          <w:t>Uni-variate exploration includes bar plot, pie chart for price and covariate (security deposit, guests_included, cleaning fees. etc.) respectively</w:t>
        </w:r>
      </w:ins>
    </w:p>
    <w:p w14:paraId="4A294DEA" w14:textId="7B11690A" w:rsidR="00DD2EA2" w:rsidRPr="00B7063C" w:rsidRDefault="00DD2EA2">
      <w:pPr>
        <w:pStyle w:val="ListParagraph"/>
        <w:numPr>
          <w:ilvl w:val="0"/>
          <w:numId w:val="22"/>
        </w:numPr>
        <w:rPr>
          <w:ins w:id="428" w:author="Lin, Yuanyuan" w:date="2019-11-29T22:05:00Z"/>
          <w:rFonts w:ascii="Times" w:hAnsi="Times"/>
          <w:rPrChange w:id="429" w:author="Lin, Yuanyuan" w:date="2019-12-06T13:27:00Z">
            <w:rPr>
              <w:ins w:id="430" w:author="Lin, Yuanyuan" w:date="2019-11-29T22:05:00Z"/>
            </w:rPr>
          </w:rPrChange>
        </w:rPr>
        <w:pPrChange w:id="431" w:author="Lin, Yuanyuan" w:date="2019-11-29T22:06:00Z">
          <w:pPr>
            <w:pStyle w:val="ListParagraph"/>
            <w:numPr>
              <w:numId w:val="21"/>
            </w:numPr>
            <w:ind w:left="360" w:hanging="360"/>
          </w:pPr>
        </w:pPrChange>
      </w:pPr>
      <w:ins w:id="432" w:author="Lin, Yuanyuan" w:date="2019-11-29T22:05:00Z">
        <w:r w:rsidRPr="00B7063C">
          <w:rPr>
            <w:rFonts w:ascii="Times" w:hAnsi="Times"/>
            <w:rPrChange w:id="433" w:author="Lin, Yuanyuan" w:date="2019-12-06T13:27:00Z">
              <w:rPr/>
            </w:rPrChange>
          </w:rPr>
          <w:t>Bivariate summaries</w:t>
        </w:r>
      </w:ins>
    </w:p>
    <w:p w14:paraId="3C2A2E79" w14:textId="6A155C21" w:rsidR="00DD2EA2" w:rsidDel="00553F87" w:rsidRDefault="00553F87" w:rsidP="00553F87">
      <w:pPr>
        <w:pStyle w:val="ListParagraph"/>
        <w:rPr>
          <w:del w:id="434" w:author="Lin, Yuanyuan" w:date="2019-11-29T22:18:00Z"/>
          <w:rFonts w:ascii="Times" w:hAnsi="Times"/>
        </w:rPr>
      </w:pPr>
      <w:ins w:id="435" w:author="Lin, Yuanyuan" w:date="2019-12-07T11:57:00Z">
        <w:r w:rsidRPr="00553F87">
          <w:rPr>
            <w:rFonts w:ascii="Times" w:hAnsi="Times"/>
          </w:rPr>
          <w:t>Bivariate exploration includes an examination of numerical and graphical summaries of the relationship between price and covariate (security deposit, guests_included, cleaning_fees. etc.). Graphs include boxplot and scatter plot.</w:t>
        </w:r>
      </w:ins>
    </w:p>
    <w:p w14:paraId="507C5DAA" w14:textId="77777777" w:rsidR="00553F87" w:rsidRPr="00553F87" w:rsidRDefault="00553F87" w:rsidP="00553F87">
      <w:pPr>
        <w:pStyle w:val="ListParagraph"/>
        <w:numPr>
          <w:ilvl w:val="0"/>
          <w:numId w:val="22"/>
        </w:numPr>
        <w:rPr>
          <w:ins w:id="436" w:author="Lin, Yuanyuan" w:date="2019-12-07T11:57:00Z"/>
          <w:rFonts w:ascii="Times" w:hAnsi="Times"/>
          <w:sz w:val="28"/>
          <w:szCs w:val="28"/>
          <w:rPrChange w:id="437" w:author="Lin, Yuanyuan" w:date="2019-12-06T13:27:00Z">
            <w:rPr>
              <w:ins w:id="438" w:author="Lin, Yuanyuan" w:date="2019-12-07T11:57:00Z"/>
            </w:rPr>
          </w:rPrChange>
        </w:rPr>
      </w:pPr>
    </w:p>
    <w:p w14:paraId="4A74F3D4" w14:textId="6816C8DE" w:rsidR="003E3322" w:rsidRPr="00B7063C" w:rsidDel="00DD2EA2" w:rsidRDefault="003E3322" w:rsidP="00553F87">
      <w:pPr>
        <w:pStyle w:val="ListParagraph"/>
        <w:rPr>
          <w:del w:id="439" w:author="Lin, Yuanyuan" w:date="2019-11-29T22:02:00Z"/>
          <w:rFonts w:ascii="Times" w:hAnsi="Times"/>
          <w:rPrChange w:id="440" w:author="Lin, Yuanyuan" w:date="2019-12-06T13:27:00Z">
            <w:rPr>
              <w:del w:id="441" w:author="Lin, Yuanyuan" w:date="2019-11-29T22:02:00Z"/>
            </w:rPr>
          </w:rPrChange>
        </w:rPr>
      </w:pPr>
      <w:del w:id="442" w:author="Lin, Yuanyuan" w:date="2019-11-29T22:06:00Z">
        <w:r w:rsidRPr="00B7063C" w:rsidDel="004148ED">
          <w:rPr>
            <w:rFonts w:ascii="Times" w:hAnsi="Times"/>
            <w:rPrChange w:id="443" w:author="Lin, Yuanyuan" w:date="2019-12-06T13:27:00Z">
              <w:rPr/>
            </w:rPrChange>
          </w:rPr>
          <w:delText xml:space="preserve">Uni-variate </w:delText>
        </w:r>
      </w:del>
      <w:del w:id="444" w:author="Lin, Yuanyuan" w:date="2019-11-29T21:25:00Z">
        <w:r w:rsidRPr="00B7063C" w:rsidDel="00241D4B">
          <w:rPr>
            <w:rFonts w:ascii="Times" w:hAnsi="Times"/>
            <w:rPrChange w:id="445" w:author="Lin, Yuanyuan" w:date="2019-12-06T13:27:00Z">
              <w:rPr/>
            </w:rPrChange>
          </w:rPr>
          <w:delText>E</w:delText>
        </w:r>
      </w:del>
      <w:del w:id="446" w:author="Lin, Yuanyuan" w:date="2019-11-29T22:06:00Z">
        <w:r w:rsidRPr="00B7063C" w:rsidDel="004148ED">
          <w:rPr>
            <w:rFonts w:ascii="Times" w:hAnsi="Times"/>
            <w:rPrChange w:id="447" w:author="Lin, Yuanyuan" w:date="2019-12-06T13:27:00Z">
              <w:rPr/>
            </w:rPrChange>
          </w:rPr>
          <w:delText>xploration</w:delText>
        </w:r>
      </w:del>
      <w:del w:id="448" w:author="Lin, Yuanyuan" w:date="2019-11-29T21:25:00Z">
        <w:r w:rsidRPr="00B7063C" w:rsidDel="00241D4B">
          <w:rPr>
            <w:rFonts w:ascii="Times" w:hAnsi="Times"/>
            <w:rPrChange w:id="449" w:author="Lin, Yuanyuan" w:date="2019-12-06T13:27:00Z">
              <w:rPr/>
            </w:rPrChange>
          </w:rPr>
          <w:delText>:</w:delText>
        </w:r>
      </w:del>
    </w:p>
    <w:p w14:paraId="53D64F4C" w14:textId="0AB5E1A7" w:rsidR="003E3322" w:rsidRPr="00B7063C" w:rsidDel="00CE5FBD" w:rsidRDefault="003E3322" w:rsidP="00553F87">
      <w:pPr>
        <w:pStyle w:val="ListParagraph"/>
        <w:rPr>
          <w:del w:id="450" w:author="Lin, Yuanyuan" w:date="2019-11-29T11:49:00Z"/>
          <w:rFonts w:ascii="Times" w:hAnsi="Times"/>
          <w:rPrChange w:id="451" w:author="Lin, Yuanyuan" w:date="2019-12-06T13:27:00Z">
            <w:rPr>
              <w:del w:id="452" w:author="Lin, Yuanyuan" w:date="2019-11-29T11:49:00Z"/>
            </w:rPr>
          </w:rPrChange>
        </w:rPr>
      </w:pPr>
      <w:del w:id="453" w:author="Lin, Yuanyuan" w:date="2019-11-29T22:02:00Z">
        <w:r w:rsidRPr="00B7063C" w:rsidDel="00DD2EA2">
          <w:rPr>
            <w:rFonts w:ascii="Times" w:hAnsi="Times"/>
            <w:rPrChange w:id="454" w:author="Lin, Yuanyuan" w:date="2019-12-06T13:27:00Z">
              <w:rPr/>
            </w:rPrChange>
          </w:rPr>
          <w:delText xml:space="preserve">Histogram </w:delText>
        </w:r>
      </w:del>
      <w:del w:id="455" w:author="Lin, Yuanyuan" w:date="2019-11-29T22:06:00Z">
        <w:r w:rsidRPr="00B7063C" w:rsidDel="004148ED">
          <w:rPr>
            <w:rFonts w:ascii="Times" w:hAnsi="Times"/>
            <w:rPrChange w:id="456" w:author="Lin, Yuanyuan" w:date="2019-12-06T13:27:00Z">
              <w:rPr/>
            </w:rPrChange>
          </w:rPr>
          <w:delText xml:space="preserve">plot, </w:delText>
        </w:r>
      </w:del>
    </w:p>
    <w:p w14:paraId="79CA0653" w14:textId="7E9E7950" w:rsidR="00AF1161" w:rsidRPr="00B7063C" w:rsidDel="004148ED" w:rsidRDefault="00AF1161" w:rsidP="00553F87">
      <w:pPr>
        <w:pStyle w:val="ListParagraph"/>
        <w:rPr>
          <w:del w:id="457" w:author="Lin, Yuanyuan" w:date="2019-11-29T22:06:00Z"/>
          <w:rFonts w:ascii="Times" w:hAnsi="Times"/>
          <w:rPrChange w:id="458" w:author="Lin, Yuanyuan" w:date="2019-12-06T13:27:00Z">
            <w:rPr>
              <w:del w:id="459" w:author="Lin, Yuanyuan" w:date="2019-11-29T22:06:00Z"/>
            </w:rPr>
          </w:rPrChange>
        </w:rPr>
      </w:pPr>
    </w:p>
    <w:p w14:paraId="4CFD15D7" w14:textId="79D3856A" w:rsidR="008D74FE" w:rsidRPr="00B7063C" w:rsidDel="00CE5FBD" w:rsidRDefault="008D74FE" w:rsidP="00553F87">
      <w:pPr>
        <w:pStyle w:val="ListParagraph"/>
        <w:rPr>
          <w:del w:id="460" w:author="Lin, Yuanyuan" w:date="2019-11-29T11:49:00Z"/>
          <w:rFonts w:ascii="Times" w:hAnsi="Times"/>
          <w:rPrChange w:id="461" w:author="Lin, Yuanyuan" w:date="2019-12-06T13:27:00Z">
            <w:rPr>
              <w:del w:id="462" w:author="Lin, Yuanyuan" w:date="2019-11-29T11:49:00Z"/>
            </w:rPr>
          </w:rPrChange>
        </w:rPr>
      </w:pPr>
      <w:del w:id="463" w:author="Lin, Yuanyuan" w:date="2019-11-29T22:18:00Z">
        <w:r w:rsidRPr="00B7063C" w:rsidDel="000550E9">
          <w:rPr>
            <w:rFonts w:ascii="Times" w:hAnsi="Times"/>
            <w:rPrChange w:id="464" w:author="Lin, Yuanyuan" w:date="2019-12-06T13:27:00Z">
              <w:rPr/>
            </w:rPrChange>
          </w:rPr>
          <w:delText>Bi-variate Exploration</w:delText>
        </w:r>
        <w:r w:rsidR="001F351E" w:rsidRPr="00B7063C" w:rsidDel="000550E9">
          <w:rPr>
            <w:rFonts w:ascii="Times" w:hAnsi="Times"/>
            <w:rPrChange w:id="465" w:author="Lin, Yuanyuan" w:date="2019-12-06T13:27:00Z">
              <w:rPr/>
            </w:rPrChange>
          </w:rPr>
          <w:delText xml:space="preserve"> (ggpairs</w:delText>
        </w:r>
        <w:r w:rsidRPr="00B7063C" w:rsidDel="000550E9">
          <w:rPr>
            <w:rFonts w:ascii="Times" w:hAnsi="Times"/>
            <w:rPrChange w:id="466" w:author="Lin, Yuanyuan" w:date="2019-12-06T13:27:00Z">
              <w:rPr/>
            </w:rPrChange>
          </w:rPr>
          <w:delText xml:space="preserve"> plot density)</w:delText>
        </w:r>
      </w:del>
    </w:p>
    <w:p w14:paraId="302041FC" w14:textId="42B23C67" w:rsidR="008D74FE" w:rsidRPr="00B7063C" w:rsidDel="000550E9" w:rsidRDefault="008D74FE" w:rsidP="00553F87">
      <w:pPr>
        <w:pStyle w:val="ListParagraph"/>
        <w:rPr>
          <w:del w:id="467" w:author="Lin, Yuanyuan" w:date="2019-11-29T22:18:00Z"/>
          <w:rFonts w:ascii="Times" w:hAnsi="Times"/>
          <w:rPrChange w:id="468" w:author="Lin, Yuanyuan" w:date="2019-12-06T13:27:00Z">
            <w:rPr>
              <w:del w:id="469" w:author="Lin, Yuanyuan" w:date="2019-11-29T22:18:00Z"/>
            </w:rPr>
          </w:rPrChange>
        </w:rPr>
      </w:pPr>
    </w:p>
    <w:p w14:paraId="165F2DAF" w14:textId="4AC40FDD" w:rsidR="008D74FE" w:rsidRPr="00B7063C" w:rsidDel="00260A78" w:rsidRDefault="008D74FE" w:rsidP="00553F87">
      <w:pPr>
        <w:pStyle w:val="ListParagraph"/>
        <w:rPr>
          <w:del w:id="470" w:author="Lin, Yuanyuan" w:date="2019-11-29T11:03:00Z"/>
          <w:rFonts w:ascii="Times" w:hAnsi="Times"/>
          <w:rPrChange w:id="471" w:author="Lin, Yuanyuan" w:date="2019-12-06T13:27:00Z">
            <w:rPr>
              <w:del w:id="472" w:author="Lin, Yuanyuan" w:date="2019-11-29T11:03:00Z"/>
            </w:rPr>
          </w:rPrChange>
        </w:rPr>
      </w:pPr>
      <w:del w:id="473" w:author="Lin, Yuanyuan" w:date="2019-11-29T22:18:00Z">
        <w:r w:rsidRPr="00B7063C" w:rsidDel="000550E9">
          <w:rPr>
            <w:rFonts w:ascii="Times" w:hAnsi="Times"/>
            <w:rPrChange w:id="474" w:author="Lin, Yuanyuan" w:date="2019-12-06T13:27:00Z">
              <w:rPr/>
            </w:rPrChange>
          </w:rPr>
          <w:delText>Scatter plot for pairs that have high correlation</w:delText>
        </w:r>
      </w:del>
    </w:p>
    <w:p w14:paraId="18053BAE" w14:textId="1365CCC7" w:rsidR="008D74FE" w:rsidRPr="00B7063C" w:rsidDel="00CE5FBD" w:rsidRDefault="008D74FE" w:rsidP="00553F87">
      <w:pPr>
        <w:pStyle w:val="ListParagraph"/>
        <w:rPr>
          <w:del w:id="475" w:author="Lin, Yuanyuan" w:date="2019-11-29T11:49:00Z"/>
          <w:rFonts w:ascii="Times" w:hAnsi="Times"/>
          <w:rPrChange w:id="476" w:author="Lin, Yuanyuan" w:date="2019-12-06T13:27:00Z">
            <w:rPr>
              <w:del w:id="477" w:author="Lin, Yuanyuan" w:date="2019-11-29T11:49:00Z"/>
            </w:rPr>
          </w:rPrChange>
        </w:rPr>
      </w:pPr>
    </w:p>
    <w:p w14:paraId="096277A7" w14:textId="2AFAA504" w:rsidR="008D74FE" w:rsidRPr="00B7063C" w:rsidDel="00736D88" w:rsidRDefault="008D74FE" w:rsidP="00553F87">
      <w:pPr>
        <w:pStyle w:val="ListParagraph"/>
        <w:rPr>
          <w:del w:id="478" w:author="Lin, Yuanyuan" w:date="2019-11-29T23:47:00Z"/>
          <w:rFonts w:ascii="Times" w:hAnsi="Times"/>
          <w:rPrChange w:id="479" w:author="Lin, Yuanyuan" w:date="2019-12-06T13:27:00Z">
            <w:rPr>
              <w:del w:id="480" w:author="Lin, Yuanyuan" w:date="2019-11-29T23:47:00Z"/>
            </w:rPr>
          </w:rPrChange>
        </w:rPr>
      </w:pPr>
    </w:p>
    <w:p w14:paraId="6A0C03EE" w14:textId="3D98DD5C" w:rsidR="008D74FE" w:rsidRPr="00B7063C" w:rsidDel="00CE5FBD" w:rsidRDefault="001F351E" w:rsidP="00553F87">
      <w:pPr>
        <w:pStyle w:val="ListParagraph"/>
        <w:rPr>
          <w:del w:id="481" w:author="Lin, Yuanyuan" w:date="2019-11-29T11:49:00Z"/>
          <w:rFonts w:ascii="Times" w:hAnsi="Times"/>
          <w:rPrChange w:id="482" w:author="Lin, Yuanyuan" w:date="2019-12-06T13:27:00Z">
            <w:rPr>
              <w:del w:id="483" w:author="Lin, Yuanyuan" w:date="2019-11-29T11:49:00Z"/>
            </w:rPr>
          </w:rPrChange>
        </w:rPr>
      </w:pPr>
      <w:del w:id="484" w:author="Lin, Yuanyuan" w:date="2019-11-29T22:16:00Z">
        <w:r w:rsidRPr="00B7063C" w:rsidDel="00FD0545">
          <w:rPr>
            <w:rFonts w:ascii="Times" w:hAnsi="Times"/>
            <w:rPrChange w:id="485" w:author="Lin, Yuanyuan" w:date="2019-12-06T13:27:00Z">
              <w:rPr/>
            </w:rPrChange>
          </w:rPr>
          <w:delText>Boxplot between two variables</w:delText>
        </w:r>
      </w:del>
    </w:p>
    <w:p w14:paraId="3960077D" w14:textId="2C70F627" w:rsidR="001F351E" w:rsidRPr="00B7063C" w:rsidDel="00FD0545" w:rsidRDefault="001F351E" w:rsidP="00553F87">
      <w:pPr>
        <w:pStyle w:val="ListParagraph"/>
        <w:rPr>
          <w:del w:id="486" w:author="Lin, Yuanyuan" w:date="2019-11-29T22:16:00Z"/>
          <w:rFonts w:ascii="Times" w:hAnsi="Times"/>
          <w:rPrChange w:id="487" w:author="Lin, Yuanyuan" w:date="2019-12-06T13:27:00Z">
            <w:rPr>
              <w:del w:id="488" w:author="Lin, Yuanyuan" w:date="2019-11-29T22:16:00Z"/>
            </w:rPr>
          </w:rPrChange>
        </w:rPr>
      </w:pPr>
    </w:p>
    <w:p w14:paraId="7E7CF4CF" w14:textId="6C9949D7" w:rsidR="001F6AC4" w:rsidRPr="00B7063C" w:rsidDel="00CE5FBD" w:rsidRDefault="003E3322" w:rsidP="00553F87">
      <w:pPr>
        <w:pStyle w:val="ListParagraph"/>
        <w:rPr>
          <w:del w:id="489" w:author="Lin, Yuanyuan" w:date="2019-11-29T11:49:00Z"/>
          <w:rFonts w:ascii="Times" w:hAnsi="Times"/>
          <w:rPrChange w:id="490" w:author="Lin, Yuanyuan" w:date="2019-12-06T13:27:00Z">
            <w:rPr>
              <w:del w:id="491" w:author="Lin, Yuanyuan" w:date="2019-11-29T11:49:00Z"/>
            </w:rPr>
          </w:rPrChange>
        </w:rPr>
        <w:pPrChange w:id="492" w:author="Lin, Yuanyuan" w:date="2019-11-29T13:33:00Z">
          <w:pPr/>
        </w:pPrChange>
      </w:pPr>
      <w:del w:id="493" w:author="Lin, Yuanyuan" w:date="2019-11-29T22:16:00Z">
        <w:r w:rsidRPr="00B7063C" w:rsidDel="00FD0545">
          <w:rPr>
            <w:rFonts w:ascii="Times" w:hAnsi="Times"/>
            <w:rPrChange w:id="494" w:author="Lin, Yuanyuan" w:date="2019-12-06T13:27:00Z">
              <w:rPr/>
            </w:rPrChange>
          </w:rPr>
          <w:delText xml:space="preserve">Multi-variate Exploration </w:delText>
        </w:r>
      </w:del>
    </w:p>
    <w:p w14:paraId="0C306020" w14:textId="2F181360" w:rsidR="008D74FE" w:rsidRPr="00B7063C" w:rsidDel="008B581B" w:rsidRDefault="008D74FE" w:rsidP="00553F87">
      <w:pPr>
        <w:pStyle w:val="ListParagraph"/>
        <w:rPr>
          <w:del w:id="495" w:author="Lin, Yuanyuan" w:date="2019-11-29T10:58:00Z"/>
          <w:rFonts w:ascii="Times" w:hAnsi="Times"/>
          <w:rPrChange w:id="496" w:author="Lin, Yuanyuan" w:date="2019-12-06T13:27:00Z">
            <w:rPr>
              <w:del w:id="497" w:author="Lin, Yuanyuan" w:date="2019-11-29T10:58:00Z"/>
            </w:rPr>
          </w:rPrChange>
        </w:rPr>
      </w:pPr>
    </w:p>
    <w:p w14:paraId="23E5656F" w14:textId="2CE92497" w:rsidR="003E3322" w:rsidRPr="00B7063C" w:rsidDel="001F6AC4" w:rsidRDefault="003E3322" w:rsidP="00553F87">
      <w:pPr>
        <w:pStyle w:val="ListParagraph"/>
        <w:rPr>
          <w:del w:id="498" w:author="Lin, Yuanyuan" w:date="2019-11-27T12:12:00Z"/>
          <w:rFonts w:ascii="Times" w:hAnsi="Times"/>
          <w:rPrChange w:id="499" w:author="Lin, Yuanyuan" w:date="2019-12-06T13:27:00Z">
            <w:rPr>
              <w:del w:id="500" w:author="Lin, Yuanyuan" w:date="2019-11-27T12:12:00Z"/>
            </w:rPr>
          </w:rPrChange>
        </w:rPr>
      </w:pPr>
      <w:del w:id="501" w:author="Lin, Yuanyuan" w:date="2019-11-29T10:58:00Z">
        <w:r w:rsidRPr="00B7063C" w:rsidDel="008B581B">
          <w:rPr>
            <w:rFonts w:ascii="Times" w:hAnsi="Times"/>
            <w:rPrChange w:id="502" w:author="Lin, Yuanyuan" w:date="2019-12-06T13:27:00Z">
              <w:rPr/>
            </w:rPrChange>
          </w:rPr>
          <w:delText xml:space="preserve"> </w:delText>
        </w:r>
      </w:del>
    </w:p>
    <w:p w14:paraId="7B88E96B" w14:textId="2961D583" w:rsidR="00AF1161" w:rsidRPr="00B7063C" w:rsidDel="00EC2EF5" w:rsidRDefault="00AF1161" w:rsidP="00553F87">
      <w:pPr>
        <w:pStyle w:val="ListParagraph"/>
        <w:rPr>
          <w:del w:id="503" w:author="Lin, Yuanyuan" w:date="2019-11-27T12:12:00Z"/>
          <w:rFonts w:ascii="Times" w:hAnsi="Times"/>
          <w:rPrChange w:id="504" w:author="Lin, Yuanyuan" w:date="2019-12-06T13:27:00Z">
            <w:rPr>
              <w:del w:id="505" w:author="Lin, Yuanyuan" w:date="2019-11-27T12:12:00Z"/>
            </w:rPr>
          </w:rPrChange>
        </w:rPr>
      </w:pPr>
      <w:del w:id="506" w:author="Lin, Yuanyuan" w:date="2019-11-27T12:12:00Z">
        <w:r w:rsidRPr="00B7063C" w:rsidDel="00EC2EF5">
          <w:rPr>
            <w:rFonts w:ascii="Times" w:hAnsi="Times"/>
            <w:rPrChange w:id="507" w:author="Lin, Yuanyuan" w:date="2019-12-06T13:27:00Z">
              <w:rPr/>
            </w:rPrChange>
          </w:rPr>
          <w:delText>Conclusion</w:delText>
        </w:r>
      </w:del>
    </w:p>
    <w:p w14:paraId="6AB0DE9A" w14:textId="721BBE50" w:rsidR="00AF1161" w:rsidRPr="00B7063C" w:rsidDel="00CE5FBD" w:rsidRDefault="00AF1161" w:rsidP="00553F87">
      <w:pPr>
        <w:pStyle w:val="ListParagraph"/>
        <w:rPr>
          <w:del w:id="508" w:author="Lin, Yuanyuan" w:date="2019-11-29T11:49:00Z"/>
          <w:rFonts w:ascii="Times" w:hAnsi="Times"/>
          <w:rPrChange w:id="509" w:author="Lin, Yuanyuan" w:date="2019-12-06T13:27:00Z">
            <w:rPr>
              <w:del w:id="510" w:author="Lin, Yuanyuan" w:date="2019-11-29T11:49:00Z"/>
            </w:rPr>
          </w:rPrChange>
        </w:rPr>
        <w:pPrChange w:id="511" w:author="Lin, Yuanyuan" w:date="2019-11-29T13:33:00Z">
          <w:pPr>
            <w:jc w:val="both"/>
          </w:pPr>
        </w:pPrChange>
      </w:pPr>
    </w:p>
    <w:p w14:paraId="4FF0B6C6" w14:textId="77777777" w:rsidR="00260A78" w:rsidRPr="00B7063C" w:rsidRDefault="00260A78" w:rsidP="00553F87">
      <w:pPr>
        <w:pStyle w:val="ListParagraph"/>
        <w:rPr>
          <w:ins w:id="512" w:author="Lin, Yuanyuan" w:date="2019-11-29T11:04:00Z"/>
          <w:rFonts w:ascii="Times" w:hAnsi="Times"/>
          <w:sz w:val="44"/>
          <w:szCs w:val="44"/>
          <w:rPrChange w:id="513" w:author="Lin, Yuanyuan" w:date="2019-12-06T13:27:00Z">
            <w:rPr>
              <w:ins w:id="514" w:author="Lin, Yuanyuan" w:date="2019-11-29T11:04:00Z"/>
            </w:rPr>
          </w:rPrChange>
        </w:rPr>
        <w:pPrChange w:id="515" w:author="Lin, Yuanyuan" w:date="2019-11-29T13:33:00Z">
          <w:pPr>
            <w:pStyle w:val="ListParagraph"/>
            <w:ind w:left="1080"/>
          </w:pPr>
        </w:pPrChange>
      </w:pPr>
    </w:p>
    <w:p w14:paraId="30017970" w14:textId="62557EB8" w:rsidR="00CE5FBD" w:rsidRPr="00746C78" w:rsidRDefault="00CE5FBD" w:rsidP="00806052">
      <w:pPr>
        <w:rPr>
          <w:ins w:id="516" w:author="Lin, Yuanyuan" w:date="2019-11-29T22:39:00Z"/>
          <w:rFonts w:ascii="Times" w:hAnsi="Times"/>
          <w:b/>
          <w:bCs/>
          <w:color w:val="525252" w:themeColor="accent3" w:themeShade="80"/>
          <w:sz w:val="48"/>
          <w:szCs w:val="48"/>
          <w:rPrChange w:id="517" w:author="Lin, Yuanyuan" w:date="2019-12-07T14:24:00Z">
            <w:rPr>
              <w:ins w:id="518" w:author="Lin, Yuanyuan" w:date="2019-11-29T22:39:00Z"/>
              <w:sz w:val="44"/>
              <w:szCs w:val="44"/>
            </w:rPr>
          </w:rPrChange>
        </w:rPr>
        <w:pPrChange w:id="519" w:author="Lin, Yuanyuan" w:date="2019-12-07T14:21:00Z">
          <w:pPr>
            <w:pStyle w:val="ListParagraph"/>
            <w:numPr>
              <w:numId w:val="15"/>
            </w:numPr>
            <w:ind w:left="360" w:hanging="360"/>
          </w:pPr>
        </w:pPrChange>
      </w:pPr>
      <w:ins w:id="520" w:author="Lin, Yuanyuan" w:date="2019-11-29T11:50:00Z">
        <w:r w:rsidRPr="00746C78">
          <w:rPr>
            <w:rFonts w:ascii="Times" w:hAnsi="Times"/>
            <w:b/>
            <w:bCs/>
            <w:color w:val="525252" w:themeColor="accent3" w:themeShade="80"/>
            <w:sz w:val="48"/>
            <w:szCs w:val="48"/>
            <w:rPrChange w:id="521" w:author="Lin, Yuanyuan" w:date="2019-12-07T14:24:00Z">
              <w:rPr/>
            </w:rPrChange>
          </w:rPr>
          <w:t>Result</w:t>
        </w:r>
      </w:ins>
    </w:p>
    <w:p w14:paraId="04EB3875" w14:textId="77777777" w:rsidR="000C5815" w:rsidRPr="00B7063C" w:rsidRDefault="000C5815">
      <w:pPr>
        <w:rPr>
          <w:ins w:id="522" w:author="Lin, Yuanyuan" w:date="2019-11-29T11:50:00Z"/>
          <w:rFonts w:ascii="Times" w:hAnsi="Times"/>
          <w:rPrChange w:id="523" w:author="Lin, Yuanyuan" w:date="2019-12-06T13:27:00Z">
            <w:rPr>
              <w:ins w:id="524" w:author="Lin, Yuanyuan" w:date="2019-11-29T11:50:00Z"/>
            </w:rPr>
          </w:rPrChange>
        </w:rPr>
        <w:pPrChange w:id="525" w:author="Lin, Yuanyuan" w:date="2019-11-29T22:40:00Z">
          <w:pPr>
            <w:pStyle w:val="ListParagraph"/>
            <w:ind w:left="1080"/>
          </w:pPr>
        </w:pPrChange>
      </w:pPr>
    </w:p>
    <w:p w14:paraId="073F42D2" w14:textId="641048C6" w:rsidR="000C5815" w:rsidRPr="00B7063C" w:rsidRDefault="00AD7AD0" w:rsidP="000C5815">
      <w:pPr>
        <w:rPr>
          <w:ins w:id="526" w:author="Lin, Yuanyuan" w:date="2019-11-29T22:42:00Z"/>
          <w:rFonts w:ascii="Times" w:hAnsi="Times"/>
          <w:rPrChange w:id="527" w:author="Lin, Yuanyuan" w:date="2019-12-06T13:27:00Z">
            <w:rPr>
              <w:ins w:id="528" w:author="Lin, Yuanyuan" w:date="2019-11-29T22:42:00Z"/>
            </w:rPr>
          </w:rPrChange>
        </w:rPr>
      </w:pPr>
      <w:ins w:id="529" w:author="Lin, Yuanyuan" w:date="2019-11-29T09:52:00Z">
        <w:r w:rsidRPr="00B7063C">
          <w:rPr>
            <w:rFonts w:ascii="Times" w:hAnsi="Times"/>
            <w:rPrChange w:id="530" w:author="Lin, Yuanyuan" w:date="2019-12-06T13:27:00Z">
              <w:rPr/>
            </w:rPrChange>
          </w:rPr>
          <w:t>For Exploratory Data Analysis,</w:t>
        </w:r>
      </w:ins>
      <w:ins w:id="531" w:author="Lin, Yuanyuan" w:date="2019-11-29T13:41:00Z">
        <w:r w:rsidR="00BF6AF5" w:rsidRPr="00B7063C">
          <w:rPr>
            <w:rFonts w:ascii="Times" w:hAnsi="Times"/>
            <w:rPrChange w:id="532" w:author="Lin, Yuanyuan" w:date="2019-12-06T13:27:00Z">
              <w:rPr/>
            </w:rPrChange>
          </w:rPr>
          <w:t xml:space="preserve"> it includes several aspects, such as reviews text analysis,</w:t>
        </w:r>
      </w:ins>
      <w:ins w:id="533" w:author="Lin, Yuanyuan" w:date="2019-11-29T22:18:00Z">
        <w:r w:rsidR="000550E9" w:rsidRPr="00B7063C">
          <w:rPr>
            <w:rFonts w:ascii="Times" w:hAnsi="Times"/>
            <w:rPrChange w:id="534" w:author="Lin, Yuanyuan" w:date="2019-12-06T13:27:00Z">
              <w:rPr/>
            </w:rPrChange>
          </w:rPr>
          <w:t xml:space="preserve"> neighborhood </w:t>
        </w:r>
        <w:r w:rsidR="009E08E8" w:rsidRPr="00B7063C">
          <w:rPr>
            <w:rFonts w:ascii="Times" w:hAnsi="Times"/>
            <w:rPrChange w:id="535" w:author="Lin, Yuanyuan" w:date="2019-12-06T13:27:00Z">
              <w:rPr/>
            </w:rPrChange>
          </w:rPr>
          <w:t>a</w:t>
        </w:r>
        <w:r w:rsidR="000550E9" w:rsidRPr="00B7063C">
          <w:rPr>
            <w:rFonts w:ascii="Times" w:hAnsi="Times"/>
            <w:rPrChange w:id="536" w:author="Lin, Yuanyuan" w:date="2019-12-06T13:27:00Z">
              <w:rPr/>
            </w:rPrChange>
          </w:rPr>
          <w:t xml:space="preserve">nalysis, </w:t>
        </w:r>
      </w:ins>
      <w:ins w:id="537" w:author="Lin, Yuanyuan" w:date="2019-11-29T22:40:00Z">
        <w:r w:rsidR="000C5815" w:rsidRPr="00B7063C">
          <w:rPr>
            <w:rFonts w:ascii="Times" w:hAnsi="Times"/>
            <w:rPrChange w:id="538" w:author="Lin, Yuanyuan" w:date="2019-12-06T13:27:00Z">
              <w:rPr/>
            </w:rPrChange>
          </w:rPr>
          <w:t xml:space="preserve">group </w:t>
        </w:r>
      </w:ins>
      <w:ins w:id="539" w:author="Lin, Yuanyuan" w:date="2019-11-29T22:41:00Z">
        <w:r w:rsidR="000C5815" w:rsidRPr="00B7063C">
          <w:rPr>
            <w:rFonts w:ascii="Times" w:hAnsi="Times"/>
            <w:rPrChange w:id="540" w:author="Lin, Yuanyuan" w:date="2019-12-06T13:27:00Z">
              <w:rPr/>
            </w:rPrChange>
          </w:rPr>
          <w:t>a</w:t>
        </w:r>
      </w:ins>
      <w:ins w:id="541" w:author="Lin, Yuanyuan" w:date="2019-11-29T22:40:00Z">
        <w:r w:rsidR="000C5815" w:rsidRPr="00B7063C">
          <w:rPr>
            <w:rFonts w:ascii="Times" w:hAnsi="Times"/>
            <w:rPrChange w:id="542" w:author="Lin, Yuanyuan" w:date="2019-12-06T13:27:00Z">
              <w:rPr/>
            </w:rPrChange>
          </w:rPr>
          <w:t xml:space="preserve">nalysis, </w:t>
        </w:r>
      </w:ins>
      <w:ins w:id="543" w:author="Lin, Yuanyuan" w:date="2019-11-29T22:41:00Z">
        <w:r w:rsidR="000C5815" w:rsidRPr="00B7063C">
          <w:rPr>
            <w:rFonts w:ascii="Times" w:hAnsi="Times"/>
            <w:rPrChange w:id="544" w:author="Lin, Yuanyuan" w:date="2019-12-06T13:27:00Z">
              <w:rPr/>
            </w:rPrChange>
          </w:rPr>
          <w:t>r</w:t>
        </w:r>
      </w:ins>
      <w:ins w:id="545" w:author="Lin, Yuanyuan" w:date="2019-11-29T22:40:00Z">
        <w:r w:rsidR="000C5815" w:rsidRPr="00B7063C">
          <w:rPr>
            <w:rFonts w:ascii="Times" w:hAnsi="Times"/>
            <w:rPrChange w:id="546" w:author="Lin, Yuanyuan" w:date="2019-12-06T13:27:00Z">
              <w:rPr/>
            </w:rPrChange>
          </w:rPr>
          <w:t xml:space="preserve">oom </w:t>
        </w:r>
      </w:ins>
      <w:ins w:id="547" w:author="Lin, Yuanyuan" w:date="2019-11-29T22:41:00Z">
        <w:r w:rsidR="000C5815" w:rsidRPr="00B7063C">
          <w:rPr>
            <w:rFonts w:ascii="Times" w:hAnsi="Times"/>
            <w:rPrChange w:id="548" w:author="Lin, Yuanyuan" w:date="2019-12-06T13:27:00Z">
              <w:rPr/>
            </w:rPrChange>
          </w:rPr>
          <w:t>t</w:t>
        </w:r>
      </w:ins>
      <w:ins w:id="549" w:author="Lin, Yuanyuan" w:date="2019-11-29T22:40:00Z">
        <w:r w:rsidR="000C5815" w:rsidRPr="00B7063C">
          <w:rPr>
            <w:rFonts w:ascii="Times" w:hAnsi="Times"/>
            <w:rPrChange w:id="550" w:author="Lin, Yuanyuan" w:date="2019-12-06T13:27:00Z">
              <w:rPr/>
            </w:rPrChange>
          </w:rPr>
          <w:t xml:space="preserve">ype </w:t>
        </w:r>
      </w:ins>
      <w:ins w:id="551" w:author="Lin, Yuanyuan" w:date="2019-11-29T22:41:00Z">
        <w:r w:rsidR="000C5815" w:rsidRPr="00B7063C">
          <w:rPr>
            <w:rFonts w:ascii="Times" w:hAnsi="Times"/>
            <w:rPrChange w:id="552" w:author="Lin, Yuanyuan" w:date="2019-12-06T13:27:00Z">
              <w:rPr/>
            </w:rPrChange>
          </w:rPr>
          <w:t>a</w:t>
        </w:r>
      </w:ins>
      <w:ins w:id="553" w:author="Lin, Yuanyuan" w:date="2019-11-29T22:40:00Z">
        <w:r w:rsidR="000C5815" w:rsidRPr="00B7063C">
          <w:rPr>
            <w:rFonts w:ascii="Times" w:hAnsi="Times"/>
            <w:rPrChange w:id="554" w:author="Lin, Yuanyuan" w:date="2019-12-06T13:27:00Z">
              <w:rPr/>
            </w:rPrChange>
          </w:rPr>
          <w:t>nalysis</w:t>
        </w:r>
      </w:ins>
      <w:ins w:id="555" w:author="Lin, Yuanyuan" w:date="2019-11-29T22:41:00Z">
        <w:r w:rsidR="000C5815" w:rsidRPr="00B7063C">
          <w:rPr>
            <w:rFonts w:ascii="Times" w:hAnsi="Times"/>
            <w:rPrChange w:id="556" w:author="Lin, Yuanyuan" w:date="2019-12-06T13:27:00Z">
              <w:rPr/>
            </w:rPrChange>
          </w:rPr>
          <w:t xml:space="preserve">, price analysis, </w:t>
        </w:r>
      </w:ins>
      <w:ins w:id="557" w:author="Lin, Yuanyuan" w:date="2019-11-29T22:42:00Z">
        <w:r w:rsidR="000C5815" w:rsidRPr="00B7063C">
          <w:rPr>
            <w:rFonts w:ascii="Times" w:hAnsi="Times"/>
            <w:rPrChange w:id="558" w:author="Lin, Yuanyuan" w:date="2019-12-06T13:27:00Z">
              <w:rPr/>
            </w:rPrChange>
          </w:rPr>
          <w:t>mapping of restaurants, and property type analysis.</w:t>
        </w:r>
      </w:ins>
    </w:p>
    <w:p w14:paraId="439B8A1C" w14:textId="39B9A5D2" w:rsidR="00AD7AD0" w:rsidRPr="00B7063C" w:rsidRDefault="00AD7AD0" w:rsidP="00915B01">
      <w:pPr>
        <w:rPr>
          <w:ins w:id="559" w:author="Lin, Yuanyuan" w:date="2019-11-30T11:07:00Z"/>
          <w:rFonts w:ascii="Times" w:hAnsi="Times"/>
        </w:rPr>
      </w:pPr>
    </w:p>
    <w:p w14:paraId="221B3CFC" w14:textId="77777777" w:rsidR="003C3A18" w:rsidRPr="00B7063C" w:rsidRDefault="003C3A18">
      <w:pPr>
        <w:rPr>
          <w:ins w:id="560" w:author="Lin, Yuanyuan" w:date="2019-11-29T09:52:00Z"/>
          <w:rFonts w:ascii="Times" w:hAnsi="Times"/>
          <w:rPrChange w:id="561" w:author="Lin, Yuanyuan" w:date="2019-12-06T13:27:00Z">
            <w:rPr>
              <w:ins w:id="562" w:author="Lin, Yuanyuan" w:date="2019-11-29T09:52:00Z"/>
            </w:rPr>
          </w:rPrChange>
        </w:rPr>
        <w:pPrChange w:id="563" w:author="Lin, Yuanyuan" w:date="2019-11-29T13:34:00Z">
          <w:pPr>
            <w:pStyle w:val="ListParagraph"/>
            <w:ind w:left="1080"/>
          </w:pPr>
        </w:pPrChange>
      </w:pPr>
    </w:p>
    <w:p w14:paraId="2AC3AFBA" w14:textId="5770932F" w:rsidR="00F45B29" w:rsidRPr="00B7063C" w:rsidRDefault="00AD7AD0">
      <w:pPr>
        <w:pStyle w:val="ListParagraph"/>
        <w:numPr>
          <w:ilvl w:val="0"/>
          <w:numId w:val="24"/>
        </w:numPr>
        <w:rPr>
          <w:ins w:id="564" w:author="Lin, Yuanyuan" w:date="2019-11-29T09:52:00Z"/>
          <w:rFonts w:ascii="Times" w:hAnsi="Times"/>
          <w:sz w:val="28"/>
          <w:szCs w:val="28"/>
          <w:rPrChange w:id="565" w:author="Lin, Yuanyuan" w:date="2019-12-06T13:27:00Z">
            <w:rPr>
              <w:ins w:id="566" w:author="Lin, Yuanyuan" w:date="2019-11-29T09:52:00Z"/>
            </w:rPr>
          </w:rPrChange>
        </w:rPr>
        <w:pPrChange w:id="567" w:author="Lin, Yuanyuan" w:date="2019-11-30T11:15:00Z">
          <w:pPr>
            <w:pStyle w:val="ListParagraph"/>
            <w:ind w:left="1080"/>
          </w:pPr>
        </w:pPrChange>
      </w:pPr>
      <w:ins w:id="568" w:author="Lin, Yuanyuan" w:date="2019-11-29T09:52:00Z">
        <w:r w:rsidRPr="00B7063C">
          <w:rPr>
            <w:rFonts w:ascii="Times" w:hAnsi="Times"/>
            <w:sz w:val="28"/>
            <w:szCs w:val="28"/>
            <w:rPrChange w:id="569" w:author="Lin, Yuanyuan" w:date="2019-12-06T13:27:00Z">
              <w:rPr/>
            </w:rPrChange>
          </w:rPr>
          <w:t xml:space="preserve">Reviews Text analysis </w:t>
        </w:r>
      </w:ins>
    </w:p>
    <w:p w14:paraId="55BD9525" w14:textId="7365AD49" w:rsidR="00AD7AD0" w:rsidRPr="00B7063C" w:rsidRDefault="00AD7AD0" w:rsidP="00AD7AD0">
      <w:pPr>
        <w:pStyle w:val="ListParagraph"/>
        <w:ind w:left="1080"/>
        <w:rPr>
          <w:ins w:id="570" w:author="Lin, Yuanyuan" w:date="2019-11-29T09:52:00Z"/>
          <w:rFonts w:ascii="Times" w:hAnsi="Times"/>
          <w:rPrChange w:id="571" w:author="Lin, Yuanyuan" w:date="2019-12-06T13:27:00Z">
            <w:rPr>
              <w:ins w:id="572" w:author="Lin, Yuanyuan" w:date="2019-11-29T09:52:00Z"/>
            </w:rPr>
          </w:rPrChange>
        </w:rPr>
      </w:pPr>
    </w:p>
    <w:p w14:paraId="11CBE6CC" w14:textId="77777777" w:rsidR="003B78DA" w:rsidRPr="003B78DA" w:rsidRDefault="003B78DA" w:rsidP="003B78DA">
      <w:pPr>
        <w:rPr>
          <w:ins w:id="573" w:author="Lin, Yuanyuan" w:date="2019-12-07T12:00:00Z"/>
          <w:rFonts w:ascii="Times" w:hAnsi="Times"/>
        </w:rPr>
      </w:pPr>
      <w:ins w:id="574" w:author="Lin, Yuanyuan" w:date="2019-12-07T12:00:00Z">
        <w:r w:rsidRPr="003B78DA">
          <w:rPr>
            <w:rFonts w:ascii="Times" w:hAnsi="Times"/>
          </w:rPr>
          <w:t>Customer reviews could offer tremendous insights into what customers like and dislike about the rental experience. Existing reviews always heavily influence the booking decision of new customers. Based on the variable concerning the customer reviews, the next step is to use the word cloud graph to identify the most frequently used words in the customer review.</w:t>
        </w:r>
      </w:ins>
    </w:p>
    <w:p w14:paraId="74B882C3" w14:textId="6848916A" w:rsidR="000C5815" w:rsidRDefault="003B78DA" w:rsidP="003B78DA">
      <w:pPr>
        <w:rPr>
          <w:ins w:id="575" w:author="Lin, Yuanyuan" w:date="2019-12-07T12:00:00Z"/>
          <w:rFonts w:ascii="Times" w:hAnsi="Times"/>
        </w:rPr>
      </w:pPr>
      <w:ins w:id="576" w:author="Lin, Yuanyuan" w:date="2019-12-07T12:00:00Z">
        <w:r w:rsidRPr="003B78DA">
          <w:rPr>
            <w:rFonts w:ascii="Times" w:hAnsi="Times"/>
          </w:rPr>
          <w:t xml:space="preserve">While comparing words with different </w:t>
        </w:r>
        <w:r w:rsidRPr="003B78DA">
          <w:rPr>
            <w:rFonts w:ascii="Times" w:hAnsi="Times"/>
          </w:rPr>
          <w:t>colors</w:t>
        </w:r>
        <w:r w:rsidRPr="003B78DA">
          <w:rPr>
            <w:rFonts w:ascii="Times" w:hAnsi="Times"/>
          </w:rPr>
          <w:t>, we observe that top three most frequently used words in the customer review in table 2.1 are “stay”, “location”, “clean”, which gives us a reason to believe that most Airbnb houses’ comfortableness is essential. From these results, we can infer that location and cleanness might be crucial for customers to consider.</w:t>
        </w:r>
      </w:ins>
    </w:p>
    <w:p w14:paraId="4A43B176" w14:textId="21FBD197" w:rsidR="003B78DA" w:rsidRDefault="003B78DA" w:rsidP="003B78DA">
      <w:pPr>
        <w:rPr>
          <w:ins w:id="577" w:author="Lin, Yuanyuan" w:date="2019-12-07T12:00:00Z"/>
          <w:rFonts w:ascii="Times" w:hAnsi="Times"/>
        </w:rPr>
      </w:pPr>
    </w:p>
    <w:p w14:paraId="54A4508A" w14:textId="77777777" w:rsidR="003B78DA" w:rsidRPr="00B7063C" w:rsidRDefault="003B78DA" w:rsidP="003B78DA">
      <w:pPr>
        <w:rPr>
          <w:ins w:id="578" w:author="Lin, Yuanyuan" w:date="2019-11-29T09:52:00Z"/>
          <w:rFonts w:ascii="Times" w:hAnsi="Times"/>
          <w:rPrChange w:id="579" w:author="Lin, Yuanyuan" w:date="2019-12-06T13:27:00Z">
            <w:rPr>
              <w:ins w:id="580" w:author="Lin, Yuanyuan" w:date="2019-11-29T09:52:00Z"/>
            </w:rPr>
          </w:rPrChange>
        </w:rPr>
        <w:pPrChange w:id="581" w:author="Lin, Yuanyuan" w:date="2019-11-29T13:34:00Z">
          <w:pPr>
            <w:pStyle w:val="ListParagraph"/>
            <w:ind w:left="1080"/>
          </w:pPr>
        </w:pPrChange>
      </w:pPr>
    </w:p>
    <w:p w14:paraId="1F0F904C" w14:textId="42FF836C" w:rsidR="00AD7AD0" w:rsidRDefault="00AD7AD0" w:rsidP="00AD7AD0">
      <w:pPr>
        <w:pStyle w:val="ListParagraph"/>
        <w:ind w:left="1080"/>
        <w:rPr>
          <w:ins w:id="582" w:author="Lin, Yuanyuan" w:date="2019-12-07T12:00:00Z"/>
          <w:rFonts w:ascii="Times" w:hAnsi="Times"/>
        </w:rPr>
      </w:pPr>
    </w:p>
    <w:p w14:paraId="5F619FFF" w14:textId="77777777" w:rsidR="003B78DA" w:rsidRDefault="003B78DA" w:rsidP="00AD7AD0">
      <w:pPr>
        <w:pStyle w:val="ListParagraph"/>
        <w:ind w:left="1080"/>
        <w:rPr>
          <w:ins w:id="583" w:author="Lin, Yuanyuan" w:date="2019-12-06T13:27:00Z"/>
          <w:rFonts w:ascii="Times" w:hAnsi="Times"/>
        </w:rPr>
      </w:pPr>
    </w:p>
    <w:p w14:paraId="3130C4CF" w14:textId="36FAFD89" w:rsidR="00B7063C" w:rsidRDefault="00B7063C" w:rsidP="00AD7AD0">
      <w:pPr>
        <w:pStyle w:val="ListParagraph"/>
        <w:ind w:left="1080"/>
        <w:rPr>
          <w:ins w:id="584" w:author="Lin, Yuanyuan" w:date="2019-12-06T13:27:00Z"/>
          <w:rFonts w:ascii="Times" w:hAnsi="Times"/>
        </w:rPr>
      </w:pPr>
    </w:p>
    <w:p w14:paraId="55DD3D6C" w14:textId="77777777" w:rsidR="00B7063C" w:rsidRPr="00B7063C" w:rsidRDefault="00B7063C" w:rsidP="00AD7AD0">
      <w:pPr>
        <w:pStyle w:val="ListParagraph"/>
        <w:ind w:left="1080"/>
        <w:rPr>
          <w:ins w:id="585" w:author="Lin, Yuanyuan" w:date="2019-11-29T09:55:00Z"/>
          <w:rFonts w:ascii="Times" w:hAnsi="Times"/>
          <w:rPrChange w:id="586" w:author="Lin, Yuanyuan" w:date="2019-12-06T13:27:00Z">
            <w:rPr>
              <w:ins w:id="587" w:author="Lin, Yuanyuan" w:date="2019-11-29T09:55:00Z"/>
            </w:rPr>
          </w:rPrChange>
        </w:rPr>
      </w:pPr>
    </w:p>
    <w:p w14:paraId="5704C4C9" w14:textId="0D22B0FB" w:rsidR="005A504F" w:rsidRPr="00B7063C" w:rsidRDefault="00584A5E" w:rsidP="00AD7AD0">
      <w:pPr>
        <w:pStyle w:val="ListParagraph"/>
        <w:ind w:left="1080"/>
        <w:rPr>
          <w:ins w:id="588" w:author="Lin, Yuanyuan" w:date="2019-11-29T09:55:00Z"/>
          <w:rFonts w:ascii="Times" w:hAnsi="Times"/>
          <w:rPrChange w:id="589" w:author="Lin, Yuanyuan" w:date="2019-12-06T13:27:00Z">
            <w:rPr>
              <w:ins w:id="590" w:author="Lin, Yuanyuan" w:date="2019-11-29T09:55:00Z"/>
            </w:rPr>
          </w:rPrChange>
        </w:rPr>
      </w:pPr>
      <w:ins w:id="591" w:author="Lin, Yuanyuan" w:date="2019-11-29T10:02:00Z">
        <w:r w:rsidRPr="00B7063C">
          <w:rPr>
            <w:rFonts w:ascii="Times" w:hAnsi="Times"/>
            <w:noProof/>
            <w:rPrChange w:id="592" w:author="Lin, Yuanyuan" w:date="2019-12-06T13:27:00Z">
              <w:rPr>
                <w:noProof/>
              </w:rPr>
            </w:rPrChange>
          </w:rPr>
          <w:drawing>
            <wp:anchor distT="0" distB="0" distL="114300" distR="114300" simplePos="0" relativeHeight="251664384" behindDoc="1" locked="0" layoutInCell="1" allowOverlap="1" wp14:anchorId="2B81BD83" wp14:editId="33022D2B">
              <wp:simplePos x="0" y="0"/>
              <wp:positionH relativeFrom="column">
                <wp:posOffset>1237615</wp:posOffset>
              </wp:positionH>
              <wp:positionV relativeFrom="paragraph">
                <wp:posOffset>93345</wp:posOffset>
              </wp:positionV>
              <wp:extent cx="3746500" cy="3630295"/>
              <wp:effectExtent l="0" t="0" r="0" b="1905"/>
              <wp:wrapNone/>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29 at 12.10.0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46500" cy="3630295"/>
                      </a:xfrm>
                      <a:prstGeom prst="rect">
                        <a:avLst/>
                      </a:prstGeom>
                    </pic:spPr>
                  </pic:pic>
                </a:graphicData>
              </a:graphic>
              <wp14:sizeRelH relativeFrom="page">
                <wp14:pctWidth>0</wp14:pctWidth>
              </wp14:sizeRelH>
              <wp14:sizeRelV relativeFrom="page">
                <wp14:pctHeight>0</wp14:pctHeight>
              </wp14:sizeRelV>
            </wp:anchor>
          </w:drawing>
        </w:r>
      </w:ins>
    </w:p>
    <w:p w14:paraId="6D201032" w14:textId="26AA7879" w:rsidR="005A504F" w:rsidRPr="00B7063C" w:rsidRDefault="005A504F" w:rsidP="00AD7AD0">
      <w:pPr>
        <w:pStyle w:val="ListParagraph"/>
        <w:ind w:left="1080"/>
        <w:rPr>
          <w:ins w:id="593" w:author="Lin, Yuanyuan" w:date="2019-11-29T09:55:00Z"/>
          <w:rFonts w:ascii="Times" w:hAnsi="Times"/>
          <w:rPrChange w:id="594" w:author="Lin, Yuanyuan" w:date="2019-12-06T13:27:00Z">
            <w:rPr>
              <w:ins w:id="595" w:author="Lin, Yuanyuan" w:date="2019-11-29T09:55:00Z"/>
            </w:rPr>
          </w:rPrChange>
        </w:rPr>
      </w:pPr>
    </w:p>
    <w:p w14:paraId="45124B58" w14:textId="6CDEFE20" w:rsidR="005A504F" w:rsidRPr="00B7063C" w:rsidRDefault="005A504F" w:rsidP="00AD7AD0">
      <w:pPr>
        <w:pStyle w:val="ListParagraph"/>
        <w:ind w:left="1080"/>
        <w:rPr>
          <w:ins w:id="596" w:author="Lin, Yuanyuan" w:date="2019-11-29T09:55:00Z"/>
          <w:rFonts w:ascii="Times" w:hAnsi="Times"/>
          <w:rPrChange w:id="597" w:author="Lin, Yuanyuan" w:date="2019-12-06T13:27:00Z">
            <w:rPr>
              <w:ins w:id="598" w:author="Lin, Yuanyuan" w:date="2019-11-29T09:55:00Z"/>
            </w:rPr>
          </w:rPrChange>
        </w:rPr>
      </w:pPr>
    </w:p>
    <w:p w14:paraId="04AA1F3F" w14:textId="793B9ECA" w:rsidR="005A504F" w:rsidRPr="00B7063C" w:rsidRDefault="005A504F" w:rsidP="00AD7AD0">
      <w:pPr>
        <w:pStyle w:val="ListParagraph"/>
        <w:ind w:left="1080"/>
        <w:rPr>
          <w:ins w:id="599" w:author="Lin, Yuanyuan" w:date="2019-11-29T09:52:00Z"/>
          <w:rFonts w:ascii="Times" w:hAnsi="Times"/>
          <w:rPrChange w:id="600" w:author="Lin, Yuanyuan" w:date="2019-12-06T13:27:00Z">
            <w:rPr>
              <w:ins w:id="601" w:author="Lin, Yuanyuan" w:date="2019-11-29T09:52:00Z"/>
            </w:rPr>
          </w:rPrChange>
        </w:rPr>
      </w:pPr>
    </w:p>
    <w:p w14:paraId="0260F3B5" w14:textId="199AE2E5" w:rsidR="005A504F" w:rsidRPr="00B7063C" w:rsidRDefault="005A504F" w:rsidP="00AD7AD0">
      <w:pPr>
        <w:pStyle w:val="ListParagraph"/>
        <w:ind w:left="1080"/>
        <w:rPr>
          <w:ins w:id="602" w:author="Lin, Yuanyuan" w:date="2019-11-29T09:56:00Z"/>
          <w:rFonts w:ascii="Times" w:hAnsi="Times"/>
          <w:rPrChange w:id="603" w:author="Lin, Yuanyuan" w:date="2019-12-06T13:27:00Z">
            <w:rPr>
              <w:ins w:id="604" w:author="Lin, Yuanyuan" w:date="2019-11-29T09:56:00Z"/>
            </w:rPr>
          </w:rPrChange>
        </w:rPr>
      </w:pPr>
    </w:p>
    <w:p w14:paraId="21D50A8E" w14:textId="1F41A762" w:rsidR="005A504F" w:rsidRPr="00B7063C" w:rsidRDefault="005A504F" w:rsidP="00AD7AD0">
      <w:pPr>
        <w:pStyle w:val="ListParagraph"/>
        <w:ind w:left="1080"/>
        <w:rPr>
          <w:ins w:id="605" w:author="Lin, Yuanyuan" w:date="2019-11-29T09:56:00Z"/>
          <w:rFonts w:ascii="Times" w:hAnsi="Times"/>
          <w:rPrChange w:id="606" w:author="Lin, Yuanyuan" w:date="2019-12-06T13:27:00Z">
            <w:rPr>
              <w:ins w:id="607" w:author="Lin, Yuanyuan" w:date="2019-11-29T09:56:00Z"/>
            </w:rPr>
          </w:rPrChange>
        </w:rPr>
      </w:pPr>
    </w:p>
    <w:p w14:paraId="55216901" w14:textId="68069443" w:rsidR="005A504F" w:rsidRPr="00B7063C" w:rsidRDefault="005A504F" w:rsidP="00AD7AD0">
      <w:pPr>
        <w:pStyle w:val="ListParagraph"/>
        <w:ind w:left="1080"/>
        <w:rPr>
          <w:ins w:id="608" w:author="Lin, Yuanyuan" w:date="2019-11-29T09:56:00Z"/>
          <w:rFonts w:ascii="Times" w:hAnsi="Times"/>
          <w:rPrChange w:id="609" w:author="Lin, Yuanyuan" w:date="2019-12-06T13:27:00Z">
            <w:rPr>
              <w:ins w:id="610" w:author="Lin, Yuanyuan" w:date="2019-11-29T09:56:00Z"/>
            </w:rPr>
          </w:rPrChange>
        </w:rPr>
      </w:pPr>
    </w:p>
    <w:p w14:paraId="350133E7" w14:textId="27473800" w:rsidR="005A504F" w:rsidRPr="00B7063C" w:rsidRDefault="005A504F" w:rsidP="00AD7AD0">
      <w:pPr>
        <w:pStyle w:val="ListParagraph"/>
        <w:ind w:left="1080"/>
        <w:rPr>
          <w:ins w:id="611" w:author="Lin, Yuanyuan" w:date="2019-11-29T09:56:00Z"/>
          <w:rFonts w:ascii="Times" w:hAnsi="Times"/>
          <w:rPrChange w:id="612" w:author="Lin, Yuanyuan" w:date="2019-12-06T13:27:00Z">
            <w:rPr>
              <w:ins w:id="613" w:author="Lin, Yuanyuan" w:date="2019-11-29T09:56:00Z"/>
            </w:rPr>
          </w:rPrChange>
        </w:rPr>
      </w:pPr>
    </w:p>
    <w:p w14:paraId="10601B8E" w14:textId="715B9B7A" w:rsidR="005A504F" w:rsidRPr="00B7063C" w:rsidRDefault="005A504F" w:rsidP="00AD7AD0">
      <w:pPr>
        <w:pStyle w:val="ListParagraph"/>
        <w:ind w:left="1080"/>
        <w:rPr>
          <w:ins w:id="614" w:author="Lin, Yuanyuan" w:date="2019-11-29T09:56:00Z"/>
          <w:rFonts w:ascii="Times" w:hAnsi="Times"/>
          <w:rPrChange w:id="615" w:author="Lin, Yuanyuan" w:date="2019-12-06T13:27:00Z">
            <w:rPr>
              <w:ins w:id="616" w:author="Lin, Yuanyuan" w:date="2019-11-29T09:56:00Z"/>
            </w:rPr>
          </w:rPrChange>
        </w:rPr>
      </w:pPr>
    </w:p>
    <w:p w14:paraId="763017EE" w14:textId="66773D89" w:rsidR="005A504F" w:rsidRPr="00B7063C" w:rsidRDefault="005A504F" w:rsidP="00AD7AD0">
      <w:pPr>
        <w:pStyle w:val="ListParagraph"/>
        <w:ind w:left="1080"/>
        <w:rPr>
          <w:ins w:id="617" w:author="Lin, Yuanyuan" w:date="2019-11-29T09:56:00Z"/>
          <w:rFonts w:ascii="Times" w:hAnsi="Times"/>
          <w:rPrChange w:id="618" w:author="Lin, Yuanyuan" w:date="2019-12-06T13:27:00Z">
            <w:rPr>
              <w:ins w:id="619" w:author="Lin, Yuanyuan" w:date="2019-11-29T09:56:00Z"/>
            </w:rPr>
          </w:rPrChange>
        </w:rPr>
      </w:pPr>
    </w:p>
    <w:p w14:paraId="2912706C" w14:textId="0895058E" w:rsidR="005A504F" w:rsidRPr="00B7063C" w:rsidRDefault="005A504F" w:rsidP="00AD7AD0">
      <w:pPr>
        <w:pStyle w:val="ListParagraph"/>
        <w:ind w:left="1080"/>
        <w:rPr>
          <w:ins w:id="620" w:author="Lin, Yuanyuan" w:date="2019-11-29T09:56:00Z"/>
          <w:rFonts w:ascii="Times" w:hAnsi="Times"/>
          <w:rPrChange w:id="621" w:author="Lin, Yuanyuan" w:date="2019-12-06T13:27:00Z">
            <w:rPr>
              <w:ins w:id="622" w:author="Lin, Yuanyuan" w:date="2019-11-29T09:56:00Z"/>
            </w:rPr>
          </w:rPrChange>
        </w:rPr>
      </w:pPr>
    </w:p>
    <w:p w14:paraId="2E755296" w14:textId="10326B01" w:rsidR="005A504F" w:rsidRPr="00B7063C" w:rsidRDefault="005A504F" w:rsidP="00AD7AD0">
      <w:pPr>
        <w:pStyle w:val="ListParagraph"/>
        <w:ind w:left="1080"/>
        <w:rPr>
          <w:ins w:id="623" w:author="Lin, Yuanyuan" w:date="2019-11-29T09:56:00Z"/>
          <w:rFonts w:ascii="Times" w:hAnsi="Times"/>
          <w:rPrChange w:id="624" w:author="Lin, Yuanyuan" w:date="2019-12-06T13:27:00Z">
            <w:rPr>
              <w:ins w:id="625" w:author="Lin, Yuanyuan" w:date="2019-11-29T09:56:00Z"/>
            </w:rPr>
          </w:rPrChange>
        </w:rPr>
      </w:pPr>
    </w:p>
    <w:p w14:paraId="79C9A329" w14:textId="4C698607" w:rsidR="005A504F" w:rsidRPr="00B7063C" w:rsidRDefault="005A504F" w:rsidP="00AD7AD0">
      <w:pPr>
        <w:pStyle w:val="ListParagraph"/>
        <w:ind w:left="1080"/>
        <w:rPr>
          <w:ins w:id="626" w:author="Lin, Yuanyuan" w:date="2019-11-29T09:56:00Z"/>
          <w:rFonts w:ascii="Times" w:hAnsi="Times"/>
          <w:rPrChange w:id="627" w:author="Lin, Yuanyuan" w:date="2019-12-06T13:27:00Z">
            <w:rPr>
              <w:ins w:id="628" w:author="Lin, Yuanyuan" w:date="2019-11-29T09:56:00Z"/>
            </w:rPr>
          </w:rPrChange>
        </w:rPr>
      </w:pPr>
    </w:p>
    <w:p w14:paraId="62E5D459" w14:textId="588E09B8" w:rsidR="005A504F" w:rsidRPr="00B7063C" w:rsidRDefault="005A504F" w:rsidP="00AD7AD0">
      <w:pPr>
        <w:pStyle w:val="ListParagraph"/>
        <w:ind w:left="1080"/>
        <w:rPr>
          <w:ins w:id="629" w:author="Lin, Yuanyuan" w:date="2019-11-29T09:56:00Z"/>
          <w:rFonts w:ascii="Times" w:hAnsi="Times"/>
          <w:rPrChange w:id="630" w:author="Lin, Yuanyuan" w:date="2019-12-06T13:27:00Z">
            <w:rPr>
              <w:ins w:id="631" w:author="Lin, Yuanyuan" w:date="2019-11-29T09:56:00Z"/>
            </w:rPr>
          </w:rPrChange>
        </w:rPr>
      </w:pPr>
    </w:p>
    <w:p w14:paraId="56B6ED44" w14:textId="22FA4B04" w:rsidR="005A504F" w:rsidRPr="00B7063C" w:rsidRDefault="005A504F" w:rsidP="00AD7AD0">
      <w:pPr>
        <w:pStyle w:val="ListParagraph"/>
        <w:ind w:left="1080"/>
        <w:rPr>
          <w:ins w:id="632" w:author="Lin, Yuanyuan" w:date="2019-11-29T09:56:00Z"/>
          <w:rFonts w:ascii="Times" w:hAnsi="Times"/>
          <w:rPrChange w:id="633" w:author="Lin, Yuanyuan" w:date="2019-12-06T13:27:00Z">
            <w:rPr>
              <w:ins w:id="634" w:author="Lin, Yuanyuan" w:date="2019-11-29T09:56:00Z"/>
            </w:rPr>
          </w:rPrChange>
        </w:rPr>
      </w:pPr>
    </w:p>
    <w:p w14:paraId="57699111" w14:textId="33277192" w:rsidR="005A504F" w:rsidRPr="00B7063C" w:rsidRDefault="005A504F" w:rsidP="00AD7AD0">
      <w:pPr>
        <w:pStyle w:val="ListParagraph"/>
        <w:ind w:left="1080"/>
        <w:rPr>
          <w:ins w:id="635" w:author="Lin, Yuanyuan" w:date="2019-11-29T09:56:00Z"/>
          <w:rFonts w:ascii="Times" w:hAnsi="Times"/>
          <w:rPrChange w:id="636" w:author="Lin, Yuanyuan" w:date="2019-12-06T13:27:00Z">
            <w:rPr>
              <w:ins w:id="637" w:author="Lin, Yuanyuan" w:date="2019-11-29T09:56:00Z"/>
            </w:rPr>
          </w:rPrChange>
        </w:rPr>
      </w:pPr>
    </w:p>
    <w:p w14:paraId="7BC75A74" w14:textId="3CA1C9AB" w:rsidR="005A504F" w:rsidRPr="00B7063C" w:rsidRDefault="005A504F" w:rsidP="00AD7AD0">
      <w:pPr>
        <w:pStyle w:val="ListParagraph"/>
        <w:ind w:left="1080"/>
        <w:rPr>
          <w:ins w:id="638" w:author="Lin, Yuanyuan" w:date="2019-11-29T10:29:00Z"/>
          <w:rFonts w:ascii="Times" w:hAnsi="Times"/>
          <w:rPrChange w:id="639" w:author="Lin, Yuanyuan" w:date="2019-12-06T13:27:00Z">
            <w:rPr>
              <w:ins w:id="640" w:author="Lin, Yuanyuan" w:date="2019-11-29T10:29:00Z"/>
            </w:rPr>
          </w:rPrChange>
        </w:rPr>
      </w:pPr>
    </w:p>
    <w:p w14:paraId="25C285B5" w14:textId="36F11749" w:rsidR="006F6C03" w:rsidRPr="00B7063C" w:rsidRDefault="006F6C03" w:rsidP="00AD7AD0">
      <w:pPr>
        <w:pStyle w:val="ListParagraph"/>
        <w:ind w:left="1080"/>
        <w:rPr>
          <w:ins w:id="641" w:author="Lin, Yuanyuan" w:date="2019-11-29T10:29:00Z"/>
          <w:rFonts w:ascii="Times" w:hAnsi="Times"/>
          <w:rPrChange w:id="642" w:author="Lin, Yuanyuan" w:date="2019-12-06T13:27:00Z">
            <w:rPr>
              <w:ins w:id="643" w:author="Lin, Yuanyuan" w:date="2019-11-29T10:29:00Z"/>
            </w:rPr>
          </w:rPrChange>
        </w:rPr>
      </w:pPr>
    </w:p>
    <w:p w14:paraId="14063001" w14:textId="457933FC" w:rsidR="00F45B29" w:rsidRPr="00B7063C" w:rsidRDefault="005242C9">
      <w:pPr>
        <w:rPr>
          <w:ins w:id="644" w:author="Lin, Yuanyuan" w:date="2019-11-30T11:15:00Z"/>
          <w:rFonts w:ascii="Times" w:hAnsi="Times"/>
          <w:rPrChange w:id="645" w:author="Lin, Yuanyuan" w:date="2019-12-06T13:27:00Z">
            <w:rPr>
              <w:ins w:id="646" w:author="Lin, Yuanyuan" w:date="2019-11-30T11:15:00Z"/>
            </w:rPr>
          </w:rPrChange>
        </w:rPr>
        <w:pPrChange w:id="647" w:author="Lin, Yuanyuan" w:date="2019-12-06T12:35:00Z">
          <w:pPr>
            <w:jc w:val="center"/>
          </w:pPr>
        </w:pPrChange>
      </w:pPr>
      <w:ins w:id="648" w:author="Lin, Yuanyuan" w:date="2019-11-29T23:21:00Z">
        <w:r w:rsidRPr="00B7063C">
          <w:rPr>
            <w:rFonts w:ascii="Times" w:hAnsi="Times"/>
            <w:rPrChange w:id="649" w:author="Lin, Yuanyuan" w:date="2019-12-06T13:27:00Z">
              <w:rPr/>
            </w:rPrChange>
          </w:rPr>
          <w:t xml:space="preserve">  </w:t>
        </w:r>
      </w:ins>
    </w:p>
    <w:p w14:paraId="6E0CFDFA" w14:textId="77777777" w:rsidR="00F45B29" w:rsidRPr="00B7063C" w:rsidRDefault="00F45B29">
      <w:pPr>
        <w:rPr>
          <w:ins w:id="650" w:author="Lin, Yuanyuan" w:date="2019-11-30T11:15:00Z"/>
          <w:rFonts w:ascii="Times" w:hAnsi="Times"/>
          <w:rPrChange w:id="651" w:author="Lin, Yuanyuan" w:date="2019-12-06T13:27:00Z">
            <w:rPr>
              <w:ins w:id="652" w:author="Lin, Yuanyuan" w:date="2019-11-30T11:15:00Z"/>
            </w:rPr>
          </w:rPrChange>
        </w:rPr>
        <w:pPrChange w:id="653" w:author="Lin, Yuanyuan" w:date="2019-11-30T11:15:00Z">
          <w:pPr>
            <w:jc w:val="center"/>
          </w:pPr>
        </w:pPrChange>
      </w:pPr>
    </w:p>
    <w:p w14:paraId="1EF8FAFD" w14:textId="77777777" w:rsidR="009E5490" w:rsidRPr="00B7063C" w:rsidRDefault="00F45B29" w:rsidP="000C5815">
      <w:pPr>
        <w:rPr>
          <w:ins w:id="654" w:author="Lin, Yuanyuan" w:date="2019-12-06T12:36:00Z"/>
          <w:rFonts w:ascii="Times" w:hAnsi="Times"/>
          <w:rPrChange w:id="655" w:author="Lin, Yuanyuan" w:date="2019-12-06T13:27:00Z">
            <w:rPr>
              <w:ins w:id="656" w:author="Lin, Yuanyuan" w:date="2019-12-06T12:36:00Z"/>
            </w:rPr>
          </w:rPrChange>
        </w:rPr>
      </w:pPr>
      <w:ins w:id="657" w:author="Lin, Yuanyuan" w:date="2019-11-30T11:15:00Z">
        <w:r w:rsidRPr="00B7063C">
          <w:rPr>
            <w:rFonts w:ascii="Times" w:hAnsi="Times"/>
            <w:rPrChange w:id="658" w:author="Lin, Yuanyuan" w:date="2019-12-06T13:27:00Z">
              <w:rPr/>
            </w:rPrChange>
          </w:rPr>
          <w:t xml:space="preserve">                           </w:t>
        </w:r>
      </w:ins>
    </w:p>
    <w:p w14:paraId="6686D9CD" w14:textId="3F43EAB4" w:rsidR="003C3A18" w:rsidRPr="00B7063C" w:rsidRDefault="003C3A18" w:rsidP="003B78DA">
      <w:pPr>
        <w:jc w:val="center"/>
        <w:rPr>
          <w:ins w:id="659" w:author="Lin, Yuanyuan" w:date="2019-11-30T11:07:00Z"/>
          <w:rFonts w:ascii="Times" w:hAnsi="Times"/>
          <w:rPrChange w:id="660" w:author="Lin, Yuanyuan" w:date="2019-12-06T13:27:00Z">
            <w:rPr>
              <w:ins w:id="661" w:author="Lin, Yuanyuan" w:date="2019-11-30T11:07:00Z"/>
            </w:rPr>
          </w:rPrChange>
        </w:rPr>
        <w:pPrChange w:id="662" w:author="Lin, Yuanyuan" w:date="2019-12-07T12:00:00Z">
          <w:pPr/>
        </w:pPrChange>
      </w:pPr>
      <w:ins w:id="663" w:author="Lin, Yuanyuan" w:date="2019-11-30T11:04:00Z">
        <w:r w:rsidRPr="00B7063C">
          <w:rPr>
            <w:rFonts w:ascii="Times" w:hAnsi="Times"/>
            <w:rPrChange w:id="664" w:author="Lin, Yuanyuan" w:date="2019-12-06T13:27:00Z">
              <w:rPr/>
            </w:rPrChange>
          </w:rPr>
          <w:t xml:space="preserve">Table </w:t>
        </w:r>
      </w:ins>
      <w:ins w:id="665" w:author="Lin, Yuanyuan" w:date="2019-11-30T11:13:00Z">
        <w:r w:rsidR="00CB559A" w:rsidRPr="00B7063C">
          <w:rPr>
            <w:rFonts w:ascii="Times" w:hAnsi="Times"/>
            <w:rPrChange w:id="666" w:author="Lin, Yuanyuan" w:date="2019-12-06T13:27:00Z">
              <w:rPr/>
            </w:rPrChange>
          </w:rPr>
          <w:t>3</w:t>
        </w:r>
      </w:ins>
      <w:ins w:id="667" w:author="Lin, Yuanyuan" w:date="2019-11-30T11:04:00Z">
        <w:r w:rsidRPr="00B7063C">
          <w:rPr>
            <w:rFonts w:ascii="Times" w:hAnsi="Times"/>
            <w:rPrChange w:id="668" w:author="Lin, Yuanyuan" w:date="2019-12-06T13:27:00Z">
              <w:rPr/>
            </w:rPrChange>
          </w:rPr>
          <w:t>.1</w:t>
        </w:r>
      </w:ins>
    </w:p>
    <w:p w14:paraId="698B38C1" w14:textId="77777777" w:rsidR="003C3A18" w:rsidRPr="00B7063C" w:rsidRDefault="003C3A18">
      <w:pPr>
        <w:rPr>
          <w:ins w:id="669" w:author="Lin, Yuanyuan" w:date="2019-11-29T10:30:00Z"/>
          <w:rFonts w:ascii="Times" w:hAnsi="Times"/>
          <w:sz w:val="28"/>
          <w:szCs w:val="28"/>
          <w:rPrChange w:id="670" w:author="Lin, Yuanyuan" w:date="2019-12-06T13:27:00Z">
            <w:rPr>
              <w:ins w:id="671" w:author="Lin, Yuanyuan" w:date="2019-11-29T10:30:00Z"/>
            </w:rPr>
          </w:rPrChange>
        </w:rPr>
        <w:pPrChange w:id="672" w:author="Lin, Yuanyuan" w:date="2019-11-29T22:43:00Z">
          <w:pPr>
            <w:pStyle w:val="ListParagraph"/>
            <w:ind w:left="1080"/>
          </w:pPr>
        </w:pPrChange>
      </w:pPr>
    </w:p>
    <w:p w14:paraId="331F74DF" w14:textId="14CE705D" w:rsidR="00AD7AD0" w:rsidRPr="00B7063C" w:rsidRDefault="00AD7AD0">
      <w:pPr>
        <w:pStyle w:val="ListParagraph"/>
        <w:numPr>
          <w:ilvl w:val="0"/>
          <w:numId w:val="23"/>
        </w:numPr>
        <w:rPr>
          <w:ins w:id="673" w:author="Lin, Yuanyuan" w:date="2019-11-30T11:03:00Z"/>
          <w:rFonts w:ascii="Times" w:hAnsi="Times"/>
          <w:sz w:val="28"/>
          <w:szCs w:val="28"/>
          <w:rPrChange w:id="674" w:author="Lin, Yuanyuan" w:date="2019-12-06T13:27:00Z">
            <w:rPr>
              <w:ins w:id="675" w:author="Lin, Yuanyuan" w:date="2019-11-30T11:03:00Z"/>
            </w:rPr>
          </w:rPrChange>
        </w:rPr>
        <w:pPrChange w:id="676" w:author="Lin, Yuanyuan" w:date="2019-11-30T11:07:00Z">
          <w:pPr/>
        </w:pPrChange>
      </w:pPr>
      <w:ins w:id="677" w:author="Lin, Yuanyuan" w:date="2019-11-29T09:52:00Z">
        <w:r w:rsidRPr="00B7063C">
          <w:rPr>
            <w:rFonts w:ascii="Times" w:hAnsi="Times"/>
            <w:sz w:val="28"/>
            <w:szCs w:val="28"/>
            <w:rPrChange w:id="678" w:author="Lin, Yuanyuan" w:date="2019-12-06T13:27:00Z">
              <w:rPr/>
            </w:rPrChange>
          </w:rPr>
          <w:t>Neighborhood Analysis</w:t>
        </w:r>
      </w:ins>
    </w:p>
    <w:p w14:paraId="762D965B" w14:textId="77777777" w:rsidR="002D34DC" w:rsidRPr="00B7063C" w:rsidRDefault="002D34DC">
      <w:pPr>
        <w:pStyle w:val="ListParagraph"/>
        <w:rPr>
          <w:ins w:id="679" w:author="Lin, Yuanyuan" w:date="2019-11-29T09:52:00Z"/>
          <w:rFonts w:ascii="Times" w:hAnsi="Times"/>
          <w:rPrChange w:id="680" w:author="Lin, Yuanyuan" w:date="2019-12-06T13:27:00Z">
            <w:rPr>
              <w:ins w:id="681" w:author="Lin, Yuanyuan" w:date="2019-11-29T09:52:00Z"/>
            </w:rPr>
          </w:rPrChange>
        </w:rPr>
        <w:pPrChange w:id="682" w:author="Lin, Yuanyuan" w:date="2019-11-30T11:03:00Z">
          <w:pPr>
            <w:pStyle w:val="ListParagraph"/>
            <w:ind w:left="1080"/>
          </w:pPr>
        </w:pPrChange>
      </w:pPr>
    </w:p>
    <w:p w14:paraId="03EB481F" w14:textId="6244B6CA" w:rsidR="00C94B31" w:rsidRPr="003B78DA" w:rsidRDefault="003B78DA" w:rsidP="003B78DA">
      <w:pPr>
        <w:rPr>
          <w:ins w:id="683" w:author="Lin, Yuanyuan" w:date="2019-11-29T10:02:00Z"/>
          <w:rFonts w:ascii="Times" w:hAnsi="Times"/>
          <w:rPrChange w:id="684" w:author="Lin, Yuanyuan" w:date="2019-12-07T12:01:00Z">
            <w:rPr>
              <w:ins w:id="685" w:author="Lin, Yuanyuan" w:date="2019-11-29T10:02:00Z"/>
            </w:rPr>
          </w:rPrChange>
        </w:rPr>
        <w:pPrChange w:id="686" w:author="Lin, Yuanyuan" w:date="2019-12-07T12:01:00Z">
          <w:pPr>
            <w:pStyle w:val="ListParagraph"/>
            <w:ind w:left="1080"/>
          </w:pPr>
        </w:pPrChange>
      </w:pPr>
      <w:ins w:id="687" w:author="Lin, Yuanyuan" w:date="2019-12-07T12:01:00Z">
        <w:r w:rsidRPr="003B78DA">
          <w:rPr>
            <w:rFonts w:ascii="Times" w:hAnsi="Times"/>
            <w:rPrChange w:id="688" w:author="Lin, Yuanyuan" w:date="2019-12-07T12:01:00Z">
              <w:rPr/>
            </w:rPrChange>
          </w:rPr>
          <w:t>Now, looking at the graphs 2.2 below, we can see that the most significant number of booking is in the Hollywood area, which contains 697. Neighborhood analysis helps to understand the booking popularity in each neighborhood. Based on that, I would say that the larger the number of booking in that area is, the higher the demand for renting.</w:t>
        </w:r>
      </w:ins>
    </w:p>
    <w:p w14:paraId="0238F20B" w14:textId="64E09583" w:rsidR="00C94B31" w:rsidRPr="00B7063C" w:rsidRDefault="00646648" w:rsidP="005A504F">
      <w:pPr>
        <w:pStyle w:val="ListParagraph"/>
        <w:ind w:left="1080"/>
        <w:rPr>
          <w:ins w:id="689" w:author="Lin, Yuanyuan" w:date="2019-11-29T10:02:00Z"/>
          <w:rFonts w:ascii="Times" w:hAnsi="Times"/>
          <w:rPrChange w:id="690" w:author="Lin, Yuanyuan" w:date="2019-12-06T13:27:00Z">
            <w:rPr>
              <w:ins w:id="691" w:author="Lin, Yuanyuan" w:date="2019-11-29T10:02:00Z"/>
            </w:rPr>
          </w:rPrChange>
        </w:rPr>
      </w:pPr>
      <w:ins w:id="692" w:author="Lin, Yuanyuan" w:date="2019-11-29T10:01:00Z">
        <w:r w:rsidRPr="00B7063C">
          <w:rPr>
            <w:rFonts w:ascii="Times" w:hAnsi="Times"/>
            <w:noProof/>
            <w:rPrChange w:id="693" w:author="Lin, Yuanyuan" w:date="2019-12-06T13:27:00Z">
              <w:rPr>
                <w:noProof/>
              </w:rPr>
            </w:rPrChange>
          </w:rPr>
          <w:drawing>
            <wp:anchor distT="0" distB="0" distL="114300" distR="114300" simplePos="0" relativeHeight="251663360" behindDoc="1" locked="0" layoutInCell="1" allowOverlap="1" wp14:anchorId="58118BEE" wp14:editId="494A835B">
              <wp:simplePos x="0" y="0"/>
              <wp:positionH relativeFrom="column">
                <wp:posOffset>1297080</wp:posOffset>
              </wp:positionH>
              <wp:positionV relativeFrom="paragraph">
                <wp:posOffset>172720</wp:posOffset>
              </wp:positionV>
              <wp:extent cx="3581400" cy="1426210"/>
              <wp:effectExtent l="0" t="0" r="0" b="0"/>
              <wp:wrapNone/>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8 at 11.25.1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81400" cy="1426210"/>
                      </a:xfrm>
                      <a:prstGeom prst="rect">
                        <a:avLst/>
                      </a:prstGeom>
                    </pic:spPr>
                  </pic:pic>
                </a:graphicData>
              </a:graphic>
              <wp14:sizeRelH relativeFrom="page">
                <wp14:pctWidth>0</wp14:pctWidth>
              </wp14:sizeRelH>
              <wp14:sizeRelV relativeFrom="page">
                <wp14:pctHeight>0</wp14:pctHeight>
              </wp14:sizeRelV>
            </wp:anchor>
          </w:drawing>
        </w:r>
      </w:ins>
    </w:p>
    <w:p w14:paraId="6A1331CC" w14:textId="69A3C610" w:rsidR="00C94B31" w:rsidRPr="00B7063C" w:rsidRDefault="00C94B31" w:rsidP="005A504F">
      <w:pPr>
        <w:pStyle w:val="ListParagraph"/>
        <w:ind w:left="1080"/>
        <w:rPr>
          <w:ins w:id="694" w:author="Lin, Yuanyuan" w:date="2019-11-29T10:02:00Z"/>
          <w:rFonts w:ascii="Times" w:hAnsi="Times"/>
          <w:rPrChange w:id="695" w:author="Lin, Yuanyuan" w:date="2019-12-06T13:27:00Z">
            <w:rPr>
              <w:ins w:id="696" w:author="Lin, Yuanyuan" w:date="2019-11-29T10:02:00Z"/>
            </w:rPr>
          </w:rPrChange>
        </w:rPr>
      </w:pPr>
    </w:p>
    <w:p w14:paraId="74A0B430" w14:textId="23A9528B" w:rsidR="00C94B31" w:rsidRPr="00B7063C" w:rsidRDefault="00C94B31" w:rsidP="005A504F">
      <w:pPr>
        <w:pStyle w:val="ListParagraph"/>
        <w:ind w:left="1080"/>
        <w:rPr>
          <w:ins w:id="697" w:author="Lin, Yuanyuan" w:date="2019-11-29T10:02:00Z"/>
          <w:rFonts w:ascii="Times" w:hAnsi="Times"/>
          <w:rPrChange w:id="698" w:author="Lin, Yuanyuan" w:date="2019-12-06T13:27:00Z">
            <w:rPr>
              <w:ins w:id="699" w:author="Lin, Yuanyuan" w:date="2019-11-29T10:02:00Z"/>
            </w:rPr>
          </w:rPrChange>
        </w:rPr>
      </w:pPr>
    </w:p>
    <w:p w14:paraId="74008441" w14:textId="7EB20298" w:rsidR="00C94B31" w:rsidRPr="00B7063C" w:rsidRDefault="00C94B31" w:rsidP="005A504F">
      <w:pPr>
        <w:pStyle w:val="ListParagraph"/>
        <w:ind w:left="1080"/>
        <w:rPr>
          <w:ins w:id="700" w:author="Lin, Yuanyuan" w:date="2019-11-29T10:02:00Z"/>
          <w:rFonts w:ascii="Times" w:hAnsi="Times"/>
          <w:rPrChange w:id="701" w:author="Lin, Yuanyuan" w:date="2019-12-06T13:27:00Z">
            <w:rPr>
              <w:ins w:id="702" w:author="Lin, Yuanyuan" w:date="2019-11-29T10:02:00Z"/>
            </w:rPr>
          </w:rPrChange>
        </w:rPr>
      </w:pPr>
    </w:p>
    <w:p w14:paraId="4130B517" w14:textId="20E97A76" w:rsidR="00C94B31" w:rsidRPr="00B7063C" w:rsidRDefault="00C94B31" w:rsidP="005A504F">
      <w:pPr>
        <w:pStyle w:val="ListParagraph"/>
        <w:ind w:left="1080"/>
        <w:rPr>
          <w:ins w:id="703" w:author="Lin, Yuanyuan" w:date="2019-11-29T10:02:00Z"/>
          <w:rFonts w:ascii="Times" w:hAnsi="Times"/>
          <w:rPrChange w:id="704" w:author="Lin, Yuanyuan" w:date="2019-12-06T13:27:00Z">
            <w:rPr>
              <w:ins w:id="705" w:author="Lin, Yuanyuan" w:date="2019-11-29T10:02:00Z"/>
            </w:rPr>
          </w:rPrChange>
        </w:rPr>
      </w:pPr>
    </w:p>
    <w:p w14:paraId="2819B3CA" w14:textId="766A26C5" w:rsidR="007B2FBE" w:rsidRPr="00B7063C" w:rsidRDefault="007B2FBE" w:rsidP="007B2FBE">
      <w:pPr>
        <w:rPr>
          <w:ins w:id="706" w:author="Lin, Yuanyuan" w:date="2019-11-30T11:03:00Z"/>
          <w:rFonts w:ascii="Times" w:hAnsi="Times"/>
          <w:rPrChange w:id="707" w:author="Lin, Yuanyuan" w:date="2019-12-06T13:27:00Z">
            <w:rPr>
              <w:ins w:id="708" w:author="Lin, Yuanyuan" w:date="2019-11-30T11:03:00Z"/>
            </w:rPr>
          </w:rPrChange>
        </w:rPr>
      </w:pPr>
      <w:ins w:id="709" w:author="Lin, Yuanyuan" w:date="2019-11-30T11:03:00Z">
        <w:r w:rsidRPr="00B7063C">
          <w:rPr>
            <w:rFonts w:ascii="Times" w:hAnsi="Times"/>
            <w:rPrChange w:id="710" w:author="Lin, Yuanyuan" w:date="2019-12-06T13:27:00Z">
              <w:rPr/>
            </w:rPrChange>
          </w:rPr>
          <w:t xml:space="preserve">        </w:t>
        </w:r>
      </w:ins>
    </w:p>
    <w:p w14:paraId="087DC77D" w14:textId="668F3718" w:rsidR="00C94B31" w:rsidRPr="00B7063C" w:rsidRDefault="00C94B31" w:rsidP="005A504F">
      <w:pPr>
        <w:pStyle w:val="ListParagraph"/>
        <w:ind w:left="1080"/>
        <w:rPr>
          <w:ins w:id="711" w:author="Lin, Yuanyuan" w:date="2019-11-29T10:02:00Z"/>
          <w:rFonts w:ascii="Times" w:hAnsi="Times"/>
          <w:rPrChange w:id="712" w:author="Lin, Yuanyuan" w:date="2019-12-06T13:27:00Z">
            <w:rPr>
              <w:ins w:id="713" w:author="Lin, Yuanyuan" w:date="2019-11-29T10:02:00Z"/>
            </w:rPr>
          </w:rPrChange>
        </w:rPr>
      </w:pPr>
    </w:p>
    <w:p w14:paraId="222C4D86" w14:textId="568C096B" w:rsidR="00C94B31" w:rsidRPr="00B7063C" w:rsidRDefault="00C94B31" w:rsidP="005A504F">
      <w:pPr>
        <w:pStyle w:val="ListParagraph"/>
        <w:ind w:left="1080"/>
        <w:rPr>
          <w:ins w:id="714" w:author="Lin, Yuanyuan" w:date="2019-11-29T10:02:00Z"/>
          <w:rFonts w:ascii="Times" w:hAnsi="Times"/>
          <w:rPrChange w:id="715" w:author="Lin, Yuanyuan" w:date="2019-12-06T13:27:00Z">
            <w:rPr>
              <w:ins w:id="716" w:author="Lin, Yuanyuan" w:date="2019-11-29T10:02:00Z"/>
            </w:rPr>
          </w:rPrChange>
        </w:rPr>
      </w:pPr>
    </w:p>
    <w:p w14:paraId="5288F377" w14:textId="5C0252F9" w:rsidR="00C94B31" w:rsidRPr="00B7063C" w:rsidRDefault="00C94B31" w:rsidP="005A504F">
      <w:pPr>
        <w:pStyle w:val="ListParagraph"/>
        <w:ind w:left="1080"/>
        <w:rPr>
          <w:ins w:id="717" w:author="Lin, Yuanyuan" w:date="2019-11-29T10:02:00Z"/>
          <w:rFonts w:ascii="Times" w:hAnsi="Times"/>
          <w:rPrChange w:id="718" w:author="Lin, Yuanyuan" w:date="2019-12-06T13:27:00Z">
            <w:rPr>
              <w:ins w:id="719" w:author="Lin, Yuanyuan" w:date="2019-11-29T10:02:00Z"/>
            </w:rPr>
          </w:rPrChange>
        </w:rPr>
      </w:pPr>
    </w:p>
    <w:p w14:paraId="3CA099BC" w14:textId="38E0B615" w:rsidR="00C94B31" w:rsidRPr="00B7063C" w:rsidRDefault="00C94B31" w:rsidP="005A504F">
      <w:pPr>
        <w:pStyle w:val="ListParagraph"/>
        <w:ind w:left="1080"/>
        <w:rPr>
          <w:ins w:id="720" w:author="Lin, Yuanyuan" w:date="2019-11-29T10:02:00Z"/>
          <w:rFonts w:ascii="Times" w:hAnsi="Times"/>
          <w:rPrChange w:id="721" w:author="Lin, Yuanyuan" w:date="2019-12-06T13:27:00Z">
            <w:rPr>
              <w:ins w:id="722" w:author="Lin, Yuanyuan" w:date="2019-11-29T10:02:00Z"/>
            </w:rPr>
          </w:rPrChange>
        </w:rPr>
      </w:pPr>
    </w:p>
    <w:p w14:paraId="2038EB61" w14:textId="5DBEAB1E" w:rsidR="003C3A18" w:rsidRPr="00B7063C" w:rsidRDefault="003C3A18">
      <w:pPr>
        <w:jc w:val="center"/>
        <w:rPr>
          <w:ins w:id="723" w:author="Lin, Yuanyuan" w:date="2019-11-30T11:04:00Z"/>
          <w:rFonts w:ascii="Times" w:hAnsi="Times"/>
          <w:rPrChange w:id="724" w:author="Lin, Yuanyuan" w:date="2019-12-06T13:27:00Z">
            <w:rPr>
              <w:ins w:id="725" w:author="Lin, Yuanyuan" w:date="2019-11-30T11:04:00Z"/>
            </w:rPr>
          </w:rPrChange>
        </w:rPr>
        <w:pPrChange w:id="726" w:author="Lin, Yuanyuan" w:date="2019-11-30T11:04:00Z">
          <w:pPr/>
        </w:pPrChange>
      </w:pPr>
      <w:ins w:id="727" w:author="Lin, Yuanyuan" w:date="2019-11-30T11:04:00Z">
        <w:r w:rsidRPr="00B7063C">
          <w:rPr>
            <w:rFonts w:ascii="Times" w:hAnsi="Times"/>
            <w:rPrChange w:id="728" w:author="Lin, Yuanyuan" w:date="2019-12-06T13:27:00Z">
              <w:rPr/>
            </w:rPrChange>
          </w:rPr>
          <w:t xml:space="preserve">Table </w:t>
        </w:r>
      </w:ins>
      <w:ins w:id="729" w:author="Lin, Yuanyuan" w:date="2019-11-30T11:13:00Z">
        <w:r w:rsidR="00CB559A" w:rsidRPr="00B7063C">
          <w:rPr>
            <w:rFonts w:ascii="Times" w:hAnsi="Times"/>
            <w:rPrChange w:id="730" w:author="Lin, Yuanyuan" w:date="2019-12-06T13:27:00Z">
              <w:rPr/>
            </w:rPrChange>
          </w:rPr>
          <w:t>3</w:t>
        </w:r>
      </w:ins>
      <w:ins w:id="731" w:author="Lin, Yuanyuan" w:date="2019-11-30T11:04:00Z">
        <w:r w:rsidRPr="00B7063C">
          <w:rPr>
            <w:rFonts w:ascii="Times" w:hAnsi="Times"/>
            <w:rPrChange w:id="732" w:author="Lin, Yuanyuan" w:date="2019-12-06T13:27:00Z">
              <w:rPr/>
            </w:rPrChange>
          </w:rPr>
          <w:t>.2</w:t>
        </w:r>
      </w:ins>
    </w:p>
    <w:p w14:paraId="2DBAD955" w14:textId="74304B7F" w:rsidR="00C94B31" w:rsidRPr="00B7063C" w:rsidRDefault="00C94B31">
      <w:pPr>
        <w:rPr>
          <w:ins w:id="733" w:author="Lin, Yuanyuan" w:date="2019-11-29T10:02:00Z"/>
          <w:rFonts w:ascii="Times" w:hAnsi="Times"/>
          <w:rPrChange w:id="734" w:author="Lin, Yuanyuan" w:date="2019-12-06T13:27:00Z">
            <w:rPr>
              <w:ins w:id="735" w:author="Lin, Yuanyuan" w:date="2019-11-29T10:02:00Z"/>
            </w:rPr>
          </w:rPrChange>
        </w:rPr>
        <w:pPrChange w:id="736" w:author="Lin, Yuanyuan" w:date="2019-11-30T11:16:00Z">
          <w:pPr>
            <w:pStyle w:val="ListParagraph"/>
            <w:ind w:left="1080"/>
          </w:pPr>
        </w:pPrChange>
      </w:pPr>
    </w:p>
    <w:p w14:paraId="2B1B0E36" w14:textId="47FCF6BF" w:rsidR="00B7063C" w:rsidRDefault="00B7063C">
      <w:pPr>
        <w:rPr>
          <w:ins w:id="737" w:author="Lin, Yuanyuan" w:date="2019-12-06T13:28:00Z"/>
          <w:rFonts w:ascii="Times" w:hAnsi="Times"/>
        </w:rPr>
      </w:pPr>
    </w:p>
    <w:p w14:paraId="4E92E204" w14:textId="3B4301A4" w:rsidR="00B7063C" w:rsidRDefault="00B7063C">
      <w:pPr>
        <w:rPr>
          <w:ins w:id="738" w:author="Lin, Yuanyuan" w:date="2019-12-07T12:01:00Z"/>
          <w:rFonts w:ascii="Times" w:hAnsi="Times"/>
        </w:rPr>
      </w:pPr>
    </w:p>
    <w:p w14:paraId="26D0BB12" w14:textId="77777777" w:rsidR="003B78DA" w:rsidRPr="00B7063C" w:rsidRDefault="003B78DA">
      <w:pPr>
        <w:rPr>
          <w:ins w:id="739" w:author="Lin, Yuanyuan" w:date="2019-12-06T12:36:00Z"/>
          <w:rFonts w:ascii="Times" w:hAnsi="Times"/>
          <w:rPrChange w:id="740" w:author="Lin, Yuanyuan" w:date="2019-12-06T13:27:00Z">
            <w:rPr>
              <w:ins w:id="741" w:author="Lin, Yuanyuan" w:date="2019-12-06T12:36:00Z"/>
            </w:rPr>
          </w:rPrChange>
        </w:rPr>
      </w:pPr>
    </w:p>
    <w:p w14:paraId="1720FE98" w14:textId="67D3BDEC" w:rsidR="009E5490" w:rsidRPr="00B7063C" w:rsidRDefault="009E5490">
      <w:pPr>
        <w:rPr>
          <w:ins w:id="742" w:author="Lin, Yuanyuan" w:date="2019-12-06T12:36:00Z"/>
          <w:rFonts w:ascii="Times" w:hAnsi="Times"/>
          <w:rPrChange w:id="743" w:author="Lin, Yuanyuan" w:date="2019-12-06T13:27:00Z">
            <w:rPr>
              <w:ins w:id="744" w:author="Lin, Yuanyuan" w:date="2019-12-06T12:36:00Z"/>
            </w:rPr>
          </w:rPrChange>
        </w:rPr>
      </w:pPr>
    </w:p>
    <w:p w14:paraId="4129E31F" w14:textId="77777777" w:rsidR="009E5490" w:rsidRPr="00B7063C" w:rsidRDefault="009E5490">
      <w:pPr>
        <w:rPr>
          <w:ins w:id="745" w:author="Lin, Yuanyuan" w:date="2019-11-29T09:57:00Z"/>
          <w:rFonts w:ascii="Times" w:hAnsi="Times"/>
          <w:rPrChange w:id="746" w:author="Lin, Yuanyuan" w:date="2019-12-06T13:27:00Z">
            <w:rPr>
              <w:ins w:id="747" w:author="Lin, Yuanyuan" w:date="2019-11-29T09:57:00Z"/>
            </w:rPr>
          </w:rPrChange>
        </w:rPr>
        <w:pPrChange w:id="748" w:author="Lin, Yuanyuan" w:date="2019-11-30T00:35:00Z">
          <w:pPr>
            <w:pStyle w:val="ListParagraph"/>
            <w:ind w:left="1080"/>
          </w:pPr>
        </w:pPrChange>
      </w:pPr>
    </w:p>
    <w:p w14:paraId="4097B623" w14:textId="0D730819" w:rsidR="00AD7AD0" w:rsidRPr="00B7063C" w:rsidRDefault="005A504F">
      <w:pPr>
        <w:rPr>
          <w:ins w:id="749" w:author="Lin, Yuanyuan" w:date="2019-11-29T09:57:00Z"/>
          <w:rFonts w:ascii="Times" w:hAnsi="Times"/>
          <w:sz w:val="28"/>
          <w:szCs w:val="28"/>
          <w:rPrChange w:id="750" w:author="Lin, Yuanyuan" w:date="2019-12-06T13:27:00Z">
            <w:rPr>
              <w:ins w:id="751" w:author="Lin, Yuanyuan" w:date="2019-11-29T09:57:00Z"/>
            </w:rPr>
          </w:rPrChange>
        </w:rPr>
        <w:pPrChange w:id="752" w:author="Lin, Yuanyuan" w:date="2019-11-29T13:34:00Z">
          <w:pPr>
            <w:pStyle w:val="ListParagraph"/>
            <w:ind w:left="1080"/>
          </w:pPr>
        </w:pPrChange>
      </w:pPr>
      <w:ins w:id="753" w:author="Lin, Yuanyuan" w:date="2019-11-29T09:59:00Z">
        <w:r w:rsidRPr="00B7063C">
          <w:rPr>
            <w:rFonts w:ascii="Times" w:hAnsi="Times"/>
            <w:sz w:val="28"/>
            <w:szCs w:val="28"/>
            <w:rPrChange w:id="754" w:author="Lin, Yuanyuan" w:date="2019-12-06T13:27:00Z">
              <w:rPr/>
            </w:rPrChange>
          </w:rPr>
          <w:t xml:space="preserve"> 3.</w:t>
        </w:r>
      </w:ins>
      <w:ins w:id="755" w:author="Lin, Yuanyuan" w:date="2019-11-29T09:52:00Z">
        <w:r w:rsidR="00AD7AD0" w:rsidRPr="00B7063C">
          <w:rPr>
            <w:rFonts w:ascii="Times" w:hAnsi="Times"/>
            <w:sz w:val="28"/>
            <w:szCs w:val="28"/>
            <w:rPrChange w:id="756" w:author="Lin, Yuanyuan" w:date="2019-12-06T13:27:00Z">
              <w:rPr/>
            </w:rPrChange>
          </w:rPr>
          <w:t xml:space="preserve">Group Analysis </w:t>
        </w:r>
      </w:ins>
    </w:p>
    <w:p w14:paraId="779667CE" w14:textId="4D8A3AA0" w:rsidR="005A504F" w:rsidRPr="00B7063C" w:rsidRDefault="00646648" w:rsidP="005A504F">
      <w:pPr>
        <w:rPr>
          <w:ins w:id="757" w:author="Lin, Yuanyuan" w:date="2019-11-29T23:53:00Z"/>
          <w:rFonts w:ascii="Times" w:hAnsi="Times"/>
          <w:rPrChange w:id="758" w:author="Lin, Yuanyuan" w:date="2019-12-06T13:27:00Z">
            <w:rPr>
              <w:ins w:id="759" w:author="Lin, Yuanyuan" w:date="2019-11-29T23:53:00Z"/>
            </w:rPr>
          </w:rPrChange>
        </w:rPr>
      </w:pPr>
      <w:ins w:id="760" w:author="Lin, Yuanyuan" w:date="2019-11-29T09:55:00Z">
        <w:r w:rsidRPr="00B7063C">
          <w:rPr>
            <w:rFonts w:ascii="Times" w:hAnsi="Times"/>
            <w:noProof/>
            <w:rPrChange w:id="761" w:author="Lin, Yuanyuan" w:date="2019-12-06T13:27:00Z">
              <w:rPr>
                <w:noProof/>
              </w:rPr>
            </w:rPrChange>
          </w:rPr>
          <w:drawing>
            <wp:anchor distT="0" distB="0" distL="114300" distR="114300" simplePos="0" relativeHeight="251661312" behindDoc="1" locked="0" layoutInCell="1" allowOverlap="1" wp14:anchorId="1B637085" wp14:editId="02E54E1A">
              <wp:simplePos x="0" y="0"/>
              <wp:positionH relativeFrom="column">
                <wp:posOffset>661670</wp:posOffset>
              </wp:positionH>
              <wp:positionV relativeFrom="paragraph">
                <wp:posOffset>69342</wp:posOffset>
              </wp:positionV>
              <wp:extent cx="4797425" cy="3068320"/>
              <wp:effectExtent l="0" t="0" r="3175" b="5080"/>
              <wp:wrapNone/>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8 at 11.20.0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7425" cy="3068320"/>
                      </a:xfrm>
                      <a:prstGeom prst="rect">
                        <a:avLst/>
                      </a:prstGeom>
                    </pic:spPr>
                  </pic:pic>
                </a:graphicData>
              </a:graphic>
              <wp14:sizeRelH relativeFrom="page">
                <wp14:pctWidth>0</wp14:pctWidth>
              </wp14:sizeRelH>
              <wp14:sizeRelV relativeFrom="page">
                <wp14:pctHeight>0</wp14:pctHeight>
              </wp14:sizeRelV>
            </wp:anchor>
          </w:drawing>
        </w:r>
      </w:ins>
    </w:p>
    <w:p w14:paraId="77DD415B" w14:textId="0EE6F679" w:rsidR="00736D88" w:rsidRPr="00B7063C" w:rsidRDefault="00736D88" w:rsidP="005A504F">
      <w:pPr>
        <w:rPr>
          <w:ins w:id="762" w:author="Lin, Yuanyuan" w:date="2019-11-29T09:57:00Z"/>
          <w:rFonts w:ascii="Times" w:hAnsi="Times"/>
          <w:rPrChange w:id="763" w:author="Lin, Yuanyuan" w:date="2019-12-06T13:27:00Z">
            <w:rPr>
              <w:ins w:id="764" w:author="Lin, Yuanyuan" w:date="2019-11-29T09:57:00Z"/>
            </w:rPr>
          </w:rPrChange>
        </w:rPr>
      </w:pPr>
    </w:p>
    <w:p w14:paraId="4037C7BB" w14:textId="2A0233D9" w:rsidR="005A504F" w:rsidRPr="00B7063C" w:rsidRDefault="005A504F" w:rsidP="005A504F">
      <w:pPr>
        <w:rPr>
          <w:ins w:id="765" w:author="Lin, Yuanyuan" w:date="2019-11-29T09:57:00Z"/>
          <w:rFonts w:ascii="Times" w:hAnsi="Times"/>
          <w:rPrChange w:id="766" w:author="Lin, Yuanyuan" w:date="2019-12-06T13:27:00Z">
            <w:rPr>
              <w:ins w:id="767" w:author="Lin, Yuanyuan" w:date="2019-11-29T09:57:00Z"/>
            </w:rPr>
          </w:rPrChange>
        </w:rPr>
      </w:pPr>
    </w:p>
    <w:p w14:paraId="1E5AAE04" w14:textId="1F12E84F" w:rsidR="005A504F" w:rsidRPr="00B7063C" w:rsidRDefault="005A504F" w:rsidP="005A504F">
      <w:pPr>
        <w:rPr>
          <w:ins w:id="768" w:author="Lin, Yuanyuan" w:date="2019-11-29T09:57:00Z"/>
          <w:rFonts w:ascii="Times" w:hAnsi="Times"/>
          <w:rPrChange w:id="769" w:author="Lin, Yuanyuan" w:date="2019-12-06T13:27:00Z">
            <w:rPr>
              <w:ins w:id="770" w:author="Lin, Yuanyuan" w:date="2019-11-29T09:57:00Z"/>
            </w:rPr>
          </w:rPrChange>
        </w:rPr>
      </w:pPr>
    </w:p>
    <w:p w14:paraId="04235D0C" w14:textId="700E78A8" w:rsidR="005A504F" w:rsidRPr="00B7063C" w:rsidRDefault="005A504F" w:rsidP="005A504F">
      <w:pPr>
        <w:rPr>
          <w:ins w:id="771" w:author="Lin, Yuanyuan" w:date="2019-11-29T09:57:00Z"/>
          <w:rFonts w:ascii="Times" w:hAnsi="Times"/>
          <w:rPrChange w:id="772" w:author="Lin, Yuanyuan" w:date="2019-12-06T13:27:00Z">
            <w:rPr>
              <w:ins w:id="773" w:author="Lin, Yuanyuan" w:date="2019-11-29T09:57:00Z"/>
            </w:rPr>
          </w:rPrChange>
        </w:rPr>
      </w:pPr>
    </w:p>
    <w:p w14:paraId="55928196" w14:textId="00680A0A" w:rsidR="005A504F" w:rsidRPr="00B7063C" w:rsidRDefault="005A504F" w:rsidP="005A504F">
      <w:pPr>
        <w:rPr>
          <w:ins w:id="774" w:author="Lin, Yuanyuan" w:date="2019-11-29T09:57:00Z"/>
          <w:rFonts w:ascii="Times" w:hAnsi="Times"/>
          <w:rPrChange w:id="775" w:author="Lin, Yuanyuan" w:date="2019-12-06T13:27:00Z">
            <w:rPr>
              <w:ins w:id="776" w:author="Lin, Yuanyuan" w:date="2019-11-29T09:57:00Z"/>
            </w:rPr>
          </w:rPrChange>
        </w:rPr>
      </w:pPr>
    </w:p>
    <w:p w14:paraId="4CA8A731" w14:textId="7D22CF73" w:rsidR="005A504F" w:rsidRPr="00B7063C" w:rsidRDefault="005A504F" w:rsidP="005A504F">
      <w:pPr>
        <w:rPr>
          <w:ins w:id="777" w:author="Lin, Yuanyuan" w:date="2019-11-29T09:57:00Z"/>
          <w:rFonts w:ascii="Times" w:hAnsi="Times"/>
          <w:rPrChange w:id="778" w:author="Lin, Yuanyuan" w:date="2019-12-06T13:27:00Z">
            <w:rPr>
              <w:ins w:id="779" w:author="Lin, Yuanyuan" w:date="2019-11-29T09:57:00Z"/>
            </w:rPr>
          </w:rPrChange>
        </w:rPr>
      </w:pPr>
    </w:p>
    <w:p w14:paraId="3B7D6803" w14:textId="550C1108" w:rsidR="005A504F" w:rsidRPr="00B7063C" w:rsidRDefault="005A504F" w:rsidP="005A504F">
      <w:pPr>
        <w:rPr>
          <w:ins w:id="780" w:author="Lin, Yuanyuan" w:date="2019-11-29T09:57:00Z"/>
          <w:rFonts w:ascii="Times" w:hAnsi="Times"/>
          <w:rPrChange w:id="781" w:author="Lin, Yuanyuan" w:date="2019-12-06T13:27:00Z">
            <w:rPr>
              <w:ins w:id="782" w:author="Lin, Yuanyuan" w:date="2019-11-29T09:57:00Z"/>
            </w:rPr>
          </w:rPrChange>
        </w:rPr>
      </w:pPr>
    </w:p>
    <w:p w14:paraId="4AF646DB" w14:textId="65092F6D" w:rsidR="005A504F" w:rsidRPr="00B7063C" w:rsidRDefault="005A504F" w:rsidP="005A504F">
      <w:pPr>
        <w:rPr>
          <w:ins w:id="783" w:author="Lin, Yuanyuan" w:date="2019-11-29T09:57:00Z"/>
          <w:rFonts w:ascii="Times" w:hAnsi="Times"/>
          <w:rPrChange w:id="784" w:author="Lin, Yuanyuan" w:date="2019-12-06T13:27:00Z">
            <w:rPr>
              <w:ins w:id="785" w:author="Lin, Yuanyuan" w:date="2019-11-29T09:57:00Z"/>
            </w:rPr>
          </w:rPrChange>
        </w:rPr>
      </w:pPr>
    </w:p>
    <w:p w14:paraId="2C6D49B5" w14:textId="77B167D0" w:rsidR="005A504F" w:rsidRPr="00B7063C" w:rsidRDefault="005A504F" w:rsidP="005A504F">
      <w:pPr>
        <w:rPr>
          <w:ins w:id="786" w:author="Lin, Yuanyuan" w:date="2019-11-29T09:57:00Z"/>
          <w:rFonts w:ascii="Times" w:hAnsi="Times"/>
          <w:rPrChange w:id="787" w:author="Lin, Yuanyuan" w:date="2019-12-06T13:27:00Z">
            <w:rPr>
              <w:ins w:id="788" w:author="Lin, Yuanyuan" w:date="2019-11-29T09:57:00Z"/>
            </w:rPr>
          </w:rPrChange>
        </w:rPr>
      </w:pPr>
    </w:p>
    <w:p w14:paraId="6BE88634" w14:textId="52716B9B" w:rsidR="005A504F" w:rsidRPr="00B7063C" w:rsidRDefault="005A504F" w:rsidP="005A504F">
      <w:pPr>
        <w:rPr>
          <w:ins w:id="789" w:author="Lin, Yuanyuan" w:date="2019-11-29T09:57:00Z"/>
          <w:rFonts w:ascii="Times" w:hAnsi="Times"/>
          <w:rPrChange w:id="790" w:author="Lin, Yuanyuan" w:date="2019-12-06T13:27:00Z">
            <w:rPr>
              <w:ins w:id="791" w:author="Lin, Yuanyuan" w:date="2019-11-29T09:57:00Z"/>
            </w:rPr>
          </w:rPrChange>
        </w:rPr>
      </w:pPr>
    </w:p>
    <w:p w14:paraId="6439F6BE" w14:textId="1EBBC445" w:rsidR="005A504F" w:rsidRPr="00B7063C" w:rsidRDefault="005A504F" w:rsidP="005A504F">
      <w:pPr>
        <w:rPr>
          <w:ins w:id="792" w:author="Lin, Yuanyuan" w:date="2019-11-29T09:57:00Z"/>
          <w:rFonts w:ascii="Times" w:hAnsi="Times"/>
          <w:rPrChange w:id="793" w:author="Lin, Yuanyuan" w:date="2019-12-06T13:27:00Z">
            <w:rPr>
              <w:ins w:id="794" w:author="Lin, Yuanyuan" w:date="2019-11-29T09:57:00Z"/>
            </w:rPr>
          </w:rPrChange>
        </w:rPr>
      </w:pPr>
    </w:p>
    <w:p w14:paraId="24655E77" w14:textId="5FE5B513" w:rsidR="005A504F" w:rsidRPr="00B7063C" w:rsidRDefault="005A504F" w:rsidP="005A504F">
      <w:pPr>
        <w:rPr>
          <w:ins w:id="795" w:author="Lin, Yuanyuan" w:date="2019-11-29T09:57:00Z"/>
          <w:rFonts w:ascii="Times" w:hAnsi="Times"/>
          <w:rPrChange w:id="796" w:author="Lin, Yuanyuan" w:date="2019-12-06T13:27:00Z">
            <w:rPr>
              <w:ins w:id="797" w:author="Lin, Yuanyuan" w:date="2019-11-29T09:57:00Z"/>
            </w:rPr>
          </w:rPrChange>
        </w:rPr>
      </w:pPr>
    </w:p>
    <w:p w14:paraId="0A607C70" w14:textId="329282B2" w:rsidR="005A504F" w:rsidRPr="00B7063C" w:rsidRDefault="005A504F" w:rsidP="005A504F">
      <w:pPr>
        <w:rPr>
          <w:ins w:id="798" w:author="Lin, Yuanyuan" w:date="2019-11-29T09:57:00Z"/>
          <w:rFonts w:ascii="Times" w:hAnsi="Times"/>
          <w:rPrChange w:id="799" w:author="Lin, Yuanyuan" w:date="2019-12-06T13:27:00Z">
            <w:rPr>
              <w:ins w:id="800" w:author="Lin, Yuanyuan" w:date="2019-11-29T09:57:00Z"/>
            </w:rPr>
          </w:rPrChange>
        </w:rPr>
      </w:pPr>
    </w:p>
    <w:p w14:paraId="39ACAE5F" w14:textId="41E1F08A" w:rsidR="005A504F" w:rsidRPr="00B7063C" w:rsidRDefault="005A504F">
      <w:pPr>
        <w:rPr>
          <w:ins w:id="801" w:author="Lin, Yuanyuan" w:date="2019-11-29T09:52:00Z"/>
          <w:rFonts w:ascii="Times" w:hAnsi="Times"/>
          <w:rPrChange w:id="802" w:author="Lin, Yuanyuan" w:date="2019-12-06T13:27:00Z">
            <w:rPr>
              <w:ins w:id="803" w:author="Lin, Yuanyuan" w:date="2019-11-29T09:52:00Z"/>
            </w:rPr>
          </w:rPrChange>
        </w:rPr>
        <w:pPrChange w:id="804" w:author="Lin, Yuanyuan" w:date="2019-11-29T09:57:00Z">
          <w:pPr>
            <w:pStyle w:val="ListParagraph"/>
            <w:ind w:left="1080"/>
          </w:pPr>
        </w:pPrChange>
      </w:pPr>
    </w:p>
    <w:p w14:paraId="173333EF" w14:textId="77777777" w:rsidR="00AD7AD0" w:rsidRPr="00B7063C" w:rsidRDefault="00AD7AD0" w:rsidP="00AD7AD0">
      <w:pPr>
        <w:pStyle w:val="ListParagraph"/>
        <w:ind w:left="1080"/>
        <w:rPr>
          <w:ins w:id="805" w:author="Lin, Yuanyuan" w:date="2019-11-29T09:52:00Z"/>
          <w:rFonts w:ascii="Times" w:hAnsi="Times"/>
          <w:rPrChange w:id="806" w:author="Lin, Yuanyuan" w:date="2019-12-06T13:27:00Z">
            <w:rPr>
              <w:ins w:id="807" w:author="Lin, Yuanyuan" w:date="2019-11-29T09:52:00Z"/>
            </w:rPr>
          </w:rPrChange>
        </w:rPr>
      </w:pPr>
    </w:p>
    <w:p w14:paraId="5BA7D5BA" w14:textId="1E4D681F" w:rsidR="005A504F" w:rsidRPr="00B7063C" w:rsidRDefault="005A504F" w:rsidP="00AD7AD0">
      <w:pPr>
        <w:pStyle w:val="ListParagraph"/>
        <w:ind w:left="1080"/>
        <w:rPr>
          <w:ins w:id="808" w:author="Lin, Yuanyuan" w:date="2019-11-30T11:09:00Z"/>
          <w:rFonts w:ascii="Times" w:hAnsi="Times"/>
          <w:rPrChange w:id="809" w:author="Lin, Yuanyuan" w:date="2019-12-06T13:27:00Z">
            <w:rPr>
              <w:ins w:id="810" w:author="Lin, Yuanyuan" w:date="2019-11-30T11:09:00Z"/>
            </w:rPr>
          </w:rPrChange>
        </w:rPr>
      </w:pPr>
    </w:p>
    <w:p w14:paraId="431E09C2" w14:textId="5D5A24B9" w:rsidR="00F45B29" w:rsidRPr="00B7063C" w:rsidRDefault="00F45B29">
      <w:pPr>
        <w:rPr>
          <w:ins w:id="811" w:author="Lin, Yuanyuan" w:date="2019-11-30T11:16:00Z"/>
          <w:rFonts w:ascii="Times" w:hAnsi="Times"/>
          <w:rPrChange w:id="812" w:author="Lin, Yuanyuan" w:date="2019-12-06T13:27:00Z">
            <w:rPr>
              <w:ins w:id="813" w:author="Lin, Yuanyuan" w:date="2019-11-30T11:16:00Z"/>
            </w:rPr>
          </w:rPrChange>
        </w:rPr>
        <w:pPrChange w:id="814" w:author="Lin, Yuanyuan" w:date="2019-11-30T11:16:00Z">
          <w:pPr>
            <w:jc w:val="center"/>
          </w:pPr>
        </w:pPrChange>
      </w:pPr>
    </w:p>
    <w:p w14:paraId="08AB0CDF" w14:textId="7E9F5F75" w:rsidR="00CB559A" w:rsidRPr="00B7063C" w:rsidRDefault="00CB559A" w:rsidP="00CB559A">
      <w:pPr>
        <w:jc w:val="center"/>
        <w:rPr>
          <w:ins w:id="815" w:author="Lin, Yuanyuan" w:date="2019-11-30T11:13:00Z"/>
          <w:rFonts w:ascii="Times" w:hAnsi="Times"/>
          <w:rPrChange w:id="816" w:author="Lin, Yuanyuan" w:date="2019-12-06T13:27:00Z">
            <w:rPr>
              <w:ins w:id="817" w:author="Lin, Yuanyuan" w:date="2019-11-30T11:13:00Z"/>
            </w:rPr>
          </w:rPrChange>
        </w:rPr>
      </w:pPr>
      <w:ins w:id="818" w:author="Lin, Yuanyuan" w:date="2019-11-30T11:13:00Z">
        <w:r w:rsidRPr="00B7063C">
          <w:rPr>
            <w:rFonts w:ascii="Times" w:hAnsi="Times"/>
            <w:rPrChange w:id="819" w:author="Lin, Yuanyuan" w:date="2019-12-06T13:27:00Z">
              <w:rPr/>
            </w:rPrChange>
          </w:rPr>
          <w:t>Table 3.3</w:t>
        </w:r>
      </w:ins>
    </w:p>
    <w:p w14:paraId="4248C0E0" w14:textId="1BACC008" w:rsidR="00A027AE" w:rsidRPr="00B7063C" w:rsidRDefault="00A027AE" w:rsidP="00AD7AD0">
      <w:pPr>
        <w:pStyle w:val="ListParagraph"/>
        <w:ind w:left="1080"/>
        <w:rPr>
          <w:ins w:id="820" w:author="Lin, Yuanyuan" w:date="2019-11-29T09:57:00Z"/>
          <w:rFonts w:ascii="Times" w:hAnsi="Times"/>
          <w:rPrChange w:id="821" w:author="Lin, Yuanyuan" w:date="2019-12-06T13:27:00Z">
            <w:rPr>
              <w:ins w:id="822" w:author="Lin, Yuanyuan" w:date="2019-11-29T09:57:00Z"/>
            </w:rPr>
          </w:rPrChange>
        </w:rPr>
      </w:pPr>
    </w:p>
    <w:p w14:paraId="07B849DE" w14:textId="3A9F25D1" w:rsidR="00AD7AD0" w:rsidRDefault="00FF634F" w:rsidP="00FF634F">
      <w:pPr>
        <w:rPr>
          <w:ins w:id="823" w:author="Lin, Yuanyuan" w:date="2019-12-07T12:46:00Z"/>
          <w:rFonts w:ascii="Times" w:hAnsi="Times"/>
        </w:rPr>
      </w:pPr>
      <w:ins w:id="824" w:author="Lin, Yuanyuan" w:date="2019-12-07T12:03:00Z">
        <w:r w:rsidRPr="00FF634F">
          <w:rPr>
            <w:rFonts w:ascii="Times" w:hAnsi="Times"/>
            <w:rPrChange w:id="825" w:author="Lin, Yuanyuan" w:date="2019-12-07T12:03:00Z">
              <w:rPr/>
            </w:rPrChange>
          </w:rPr>
          <w:t>Each color indicates the distribution of one variable. There are four variables in this analysis, including bedrooms, beds, accommodates and bathrooms. To identify the total characteristics of booking, I count the number of observations of each group and plot bar graphs. An unusual situation can notice with the number of bedrooms and beds on the chart above, where we see that some of the housing does not have bedrooms or beds. It can be inferred that the demand for booking on Airbnb is not always belonged to the usual style of living. There might be tents in the living rooms etc. From the results, we observe that the majority number of beds, bedrooms and accommodates center at one and two. With the finding on the graph above, it would be promising for the host to try housing rental with a unique theme, which is also expected.</w:t>
        </w:r>
      </w:ins>
    </w:p>
    <w:p w14:paraId="067A95BA" w14:textId="77777777" w:rsidR="00DC679C" w:rsidRPr="00FF634F" w:rsidRDefault="00DC679C" w:rsidP="00FF634F">
      <w:pPr>
        <w:rPr>
          <w:ins w:id="826" w:author="Lin, Yuanyuan" w:date="2019-11-29T09:52:00Z"/>
          <w:rFonts w:ascii="Times" w:hAnsi="Times"/>
          <w:sz w:val="28"/>
          <w:szCs w:val="28"/>
          <w:rPrChange w:id="827" w:author="Lin, Yuanyuan" w:date="2019-12-07T12:03:00Z">
            <w:rPr>
              <w:ins w:id="828" w:author="Lin, Yuanyuan" w:date="2019-11-29T09:52:00Z"/>
            </w:rPr>
          </w:rPrChange>
        </w:rPr>
        <w:pPrChange w:id="829" w:author="Lin, Yuanyuan" w:date="2019-12-07T12:03:00Z">
          <w:pPr>
            <w:pStyle w:val="ListParagraph"/>
            <w:ind w:left="1080"/>
          </w:pPr>
        </w:pPrChange>
      </w:pPr>
    </w:p>
    <w:p w14:paraId="43F681C5" w14:textId="013CCD74" w:rsidR="00AD7AD0" w:rsidRPr="00B7063C" w:rsidRDefault="00AD7AD0">
      <w:pPr>
        <w:rPr>
          <w:ins w:id="830" w:author="Lin, Yuanyuan" w:date="2019-11-29T09:52:00Z"/>
          <w:rFonts w:ascii="Times" w:hAnsi="Times"/>
          <w:sz w:val="28"/>
          <w:szCs w:val="28"/>
          <w:rPrChange w:id="831" w:author="Lin, Yuanyuan" w:date="2019-12-06T13:27:00Z">
            <w:rPr>
              <w:ins w:id="832" w:author="Lin, Yuanyuan" w:date="2019-11-29T09:52:00Z"/>
            </w:rPr>
          </w:rPrChange>
        </w:rPr>
        <w:pPrChange w:id="833" w:author="Lin, Yuanyuan" w:date="2019-11-29T13:34:00Z">
          <w:pPr>
            <w:pStyle w:val="ListParagraph"/>
            <w:ind w:left="1080"/>
          </w:pPr>
        </w:pPrChange>
      </w:pPr>
      <w:ins w:id="834" w:author="Lin, Yuanyuan" w:date="2019-11-29T09:52:00Z">
        <w:r w:rsidRPr="00B7063C">
          <w:rPr>
            <w:rFonts w:ascii="Times" w:hAnsi="Times"/>
            <w:sz w:val="28"/>
            <w:szCs w:val="28"/>
            <w:rPrChange w:id="835" w:author="Lin, Yuanyuan" w:date="2019-12-06T13:27:00Z">
              <w:rPr/>
            </w:rPrChange>
          </w:rPr>
          <w:t>4. Room Type Analysis</w:t>
        </w:r>
      </w:ins>
    </w:p>
    <w:p w14:paraId="50AC3210" w14:textId="115CA177" w:rsidR="000A39B7" w:rsidRPr="00B7063C" w:rsidRDefault="00DC679C">
      <w:pPr>
        <w:rPr>
          <w:ins w:id="836" w:author="Lin, Yuanyuan" w:date="2019-12-06T12:36:00Z"/>
          <w:rFonts w:ascii="Times" w:hAnsi="Times"/>
        </w:rPr>
      </w:pPr>
      <w:ins w:id="837" w:author="Lin, Yuanyuan" w:date="2019-11-29T10:27:00Z">
        <w:r w:rsidRPr="00B7063C">
          <w:rPr>
            <w:rFonts w:ascii="Times" w:hAnsi="Times"/>
            <w:noProof/>
            <w:rPrChange w:id="838" w:author="Lin, Yuanyuan" w:date="2019-12-06T13:27:00Z">
              <w:rPr>
                <w:noProof/>
              </w:rPr>
            </w:rPrChange>
          </w:rPr>
          <w:drawing>
            <wp:anchor distT="0" distB="0" distL="114300" distR="114300" simplePos="0" relativeHeight="251665408" behindDoc="1" locked="0" layoutInCell="1" allowOverlap="1" wp14:anchorId="42B05D1C" wp14:editId="03101E18">
              <wp:simplePos x="0" y="0"/>
              <wp:positionH relativeFrom="column">
                <wp:posOffset>1250315</wp:posOffset>
              </wp:positionH>
              <wp:positionV relativeFrom="paragraph">
                <wp:posOffset>149225</wp:posOffset>
              </wp:positionV>
              <wp:extent cx="3233632" cy="1786140"/>
              <wp:effectExtent l="0" t="0" r="5080" b="5080"/>
              <wp:wrapNone/>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8 at 11.30.5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33632" cy="1786140"/>
                      </a:xfrm>
                      <a:prstGeom prst="rect">
                        <a:avLst/>
                      </a:prstGeom>
                    </pic:spPr>
                  </pic:pic>
                </a:graphicData>
              </a:graphic>
              <wp14:sizeRelH relativeFrom="page">
                <wp14:pctWidth>0</wp14:pctWidth>
              </wp14:sizeRelH>
              <wp14:sizeRelV relativeFrom="page">
                <wp14:pctHeight>0</wp14:pctHeight>
              </wp14:sizeRelV>
            </wp:anchor>
          </w:drawing>
        </w:r>
      </w:ins>
    </w:p>
    <w:p w14:paraId="166A4167" w14:textId="54746BE9" w:rsidR="009E5490" w:rsidRPr="00B7063C" w:rsidRDefault="009E5490">
      <w:pPr>
        <w:rPr>
          <w:ins w:id="839" w:author="Lin, Yuanyuan" w:date="2019-12-06T12:36:00Z"/>
          <w:rFonts w:ascii="Times" w:hAnsi="Times"/>
        </w:rPr>
      </w:pPr>
    </w:p>
    <w:p w14:paraId="2ECBC41C" w14:textId="5A2F3E23" w:rsidR="009E5490" w:rsidRPr="00B7063C" w:rsidRDefault="009E5490">
      <w:pPr>
        <w:rPr>
          <w:ins w:id="840" w:author="Lin, Yuanyuan" w:date="2019-12-06T12:36:00Z"/>
          <w:rFonts w:ascii="Times" w:hAnsi="Times"/>
        </w:rPr>
      </w:pPr>
    </w:p>
    <w:p w14:paraId="616FA7FE" w14:textId="77777777" w:rsidR="009E5490" w:rsidRPr="00B7063C" w:rsidRDefault="009E5490">
      <w:pPr>
        <w:rPr>
          <w:ins w:id="841" w:author="Lin, Yuanyuan" w:date="2019-11-29T13:36:00Z"/>
          <w:rFonts w:ascii="Times" w:hAnsi="Times"/>
          <w:rPrChange w:id="842" w:author="Lin, Yuanyuan" w:date="2019-12-06T13:27:00Z">
            <w:rPr>
              <w:ins w:id="843" w:author="Lin, Yuanyuan" w:date="2019-11-29T13:36:00Z"/>
            </w:rPr>
          </w:rPrChange>
        </w:rPr>
        <w:pPrChange w:id="844" w:author="Lin, Yuanyuan" w:date="2019-11-30T11:10:00Z">
          <w:pPr>
            <w:pStyle w:val="ListParagraph"/>
            <w:ind w:left="1080"/>
          </w:pPr>
        </w:pPrChange>
      </w:pPr>
    </w:p>
    <w:p w14:paraId="5F969346" w14:textId="1108F623" w:rsidR="00C23677" w:rsidRPr="00B7063C" w:rsidRDefault="00C23677" w:rsidP="00AD7AD0">
      <w:pPr>
        <w:pStyle w:val="ListParagraph"/>
        <w:ind w:left="1080"/>
        <w:rPr>
          <w:ins w:id="845" w:author="Lin, Yuanyuan" w:date="2019-11-29T10:27:00Z"/>
          <w:rFonts w:ascii="Times" w:hAnsi="Times"/>
          <w:rPrChange w:id="846" w:author="Lin, Yuanyuan" w:date="2019-12-06T13:27:00Z">
            <w:rPr>
              <w:ins w:id="847" w:author="Lin, Yuanyuan" w:date="2019-11-29T10:27:00Z"/>
            </w:rPr>
          </w:rPrChange>
        </w:rPr>
      </w:pPr>
    </w:p>
    <w:p w14:paraId="52A8BBC8" w14:textId="6B8E7B87" w:rsidR="00C23677" w:rsidRPr="00B7063C" w:rsidRDefault="00C23677" w:rsidP="00AD7AD0">
      <w:pPr>
        <w:pStyle w:val="ListParagraph"/>
        <w:ind w:left="1080"/>
        <w:rPr>
          <w:ins w:id="848" w:author="Lin, Yuanyuan" w:date="2019-11-29T10:27:00Z"/>
          <w:rFonts w:ascii="Times" w:hAnsi="Times"/>
          <w:rPrChange w:id="849" w:author="Lin, Yuanyuan" w:date="2019-12-06T13:27:00Z">
            <w:rPr>
              <w:ins w:id="850" w:author="Lin, Yuanyuan" w:date="2019-11-29T10:27:00Z"/>
            </w:rPr>
          </w:rPrChange>
        </w:rPr>
      </w:pPr>
    </w:p>
    <w:p w14:paraId="56354AD6" w14:textId="71586055" w:rsidR="00C23677" w:rsidRPr="00B7063C" w:rsidRDefault="00C23677" w:rsidP="00AD7AD0">
      <w:pPr>
        <w:pStyle w:val="ListParagraph"/>
        <w:ind w:left="1080"/>
        <w:rPr>
          <w:ins w:id="851" w:author="Lin, Yuanyuan" w:date="2019-11-29T10:27:00Z"/>
          <w:rFonts w:ascii="Times" w:hAnsi="Times"/>
          <w:rPrChange w:id="852" w:author="Lin, Yuanyuan" w:date="2019-12-06T13:27:00Z">
            <w:rPr>
              <w:ins w:id="853" w:author="Lin, Yuanyuan" w:date="2019-11-29T10:27:00Z"/>
            </w:rPr>
          </w:rPrChange>
        </w:rPr>
      </w:pPr>
    </w:p>
    <w:p w14:paraId="657BC005" w14:textId="1A973FA4" w:rsidR="00C23677" w:rsidRPr="00B7063C" w:rsidRDefault="00C23677" w:rsidP="00AD7AD0">
      <w:pPr>
        <w:pStyle w:val="ListParagraph"/>
        <w:ind w:left="1080"/>
        <w:rPr>
          <w:ins w:id="854" w:author="Lin, Yuanyuan" w:date="2019-11-29T10:27:00Z"/>
          <w:rFonts w:ascii="Times" w:hAnsi="Times"/>
          <w:rPrChange w:id="855" w:author="Lin, Yuanyuan" w:date="2019-12-06T13:27:00Z">
            <w:rPr>
              <w:ins w:id="856" w:author="Lin, Yuanyuan" w:date="2019-11-29T10:27:00Z"/>
            </w:rPr>
          </w:rPrChange>
        </w:rPr>
      </w:pPr>
    </w:p>
    <w:p w14:paraId="7C897792" w14:textId="387B4B9F" w:rsidR="009E5490" w:rsidRPr="00B7063C" w:rsidRDefault="009E5490" w:rsidP="00AD7AD0">
      <w:pPr>
        <w:pStyle w:val="ListParagraph"/>
        <w:ind w:left="1080"/>
        <w:rPr>
          <w:ins w:id="857" w:author="Lin, Yuanyuan" w:date="2019-12-06T12:37:00Z"/>
          <w:rFonts w:ascii="Times" w:hAnsi="Times"/>
          <w:rPrChange w:id="858" w:author="Lin, Yuanyuan" w:date="2019-12-06T13:27:00Z">
            <w:rPr>
              <w:ins w:id="859" w:author="Lin, Yuanyuan" w:date="2019-12-06T12:37:00Z"/>
            </w:rPr>
          </w:rPrChange>
        </w:rPr>
      </w:pPr>
    </w:p>
    <w:p w14:paraId="321F4634" w14:textId="54B5D431" w:rsidR="009E5490" w:rsidRPr="00B7063C" w:rsidRDefault="009E5490" w:rsidP="00AD7AD0">
      <w:pPr>
        <w:pStyle w:val="ListParagraph"/>
        <w:ind w:left="1080"/>
        <w:rPr>
          <w:ins w:id="860" w:author="Lin, Yuanyuan" w:date="2019-12-06T12:37:00Z"/>
          <w:rFonts w:ascii="Times" w:hAnsi="Times"/>
          <w:rPrChange w:id="861" w:author="Lin, Yuanyuan" w:date="2019-12-06T13:27:00Z">
            <w:rPr>
              <w:ins w:id="862" w:author="Lin, Yuanyuan" w:date="2019-12-06T12:37:00Z"/>
            </w:rPr>
          </w:rPrChange>
        </w:rPr>
      </w:pPr>
    </w:p>
    <w:p w14:paraId="2A14A5F3" w14:textId="2F0B4E20" w:rsidR="009E5490" w:rsidRPr="00B7063C" w:rsidRDefault="009E5490" w:rsidP="00AD7AD0">
      <w:pPr>
        <w:pStyle w:val="ListParagraph"/>
        <w:ind w:left="1080"/>
        <w:rPr>
          <w:ins w:id="863" w:author="Lin, Yuanyuan" w:date="2019-12-06T12:37:00Z"/>
          <w:rFonts w:ascii="Times" w:hAnsi="Times"/>
          <w:rPrChange w:id="864" w:author="Lin, Yuanyuan" w:date="2019-12-06T13:27:00Z">
            <w:rPr>
              <w:ins w:id="865" w:author="Lin, Yuanyuan" w:date="2019-12-06T12:37:00Z"/>
            </w:rPr>
          </w:rPrChange>
        </w:rPr>
      </w:pPr>
    </w:p>
    <w:p w14:paraId="412337C5" w14:textId="6CF11B52" w:rsidR="00C23677" w:rsidRPr="00B7063C" w:rsidRDefault="00C23677" w:rsidP="00AD7AD0">
      <w:pPr>
        <w:pStyle w:val="ListParagraph"/>
        <w:ind w:left="1080"/>
        <w:rPr>
          <w:ins w:id="866" w:author="Lin, Yuanyuan" w:date="2019-11-29T10:27:00Z"/>
          <w:rFonts w:ascii="Times" w:hAnsi="Times"/>
          <w:rPrChange w:id="867" w:author="Lin, Yuanyuan" w:date="2019-12-06T13:27:00Z">
            <w:rPr>
              <w:ins w:id="868" w:author="Lin, Yuanyuan" w:date="2019-11-29T10:27:00Z"/>
            </w:rPr>
          </w:rPrChange>
        </w:rPr>
      </w:pPr>
    </w:p>
    <w:p w14:paraId="6F9FE7AD" w14:textId="01A748B4" w:rsidR="00C23677" w:rsidRPr="00B7063C" w:rsidRDefault="00C23677" w:rsidP="00AD7AD0">
      <w:pPr>
        <w:pStyle w:val="ListParagraph"/>
        <w:ind w:left="1080"/>
        <w:rPr>
          <w:ins w:id="869" w:author="Lin, Yuanyuan" w:date="2019-11-29T10:27:00Z"/>
          <w:rFonts w:ascii="Times" w:hAnsi="Times"/>
          <w:rPrChange w:id="870" w:author="Lin, Yuanyuan" w:date="2019-12-06T13:27:00Z">
            <w:rPr>
              <w:ins w:id="871" w:author="Lin, Yuanyuan" w:date="2019-11-29T10:27:00Z"/>
            </w:rPr>
          </w:rPrChange>
        </w:rPr>
      </w:pPr>
    </w:p>
    <w:p w14:paraId="4958C967" w14:textId="2DD8907F" w:rsidR="00C23677" w:rsidRPr="00B7063C" w:rsidRDefault="00C23677" w:rsidP="00AD7AD0">
      <w:pPr>
        <w:pStyle w:val="ListParagraph"/>
        <w:ind w:left="1080"/>
        <w:rPr>
          <w:ins w:id="872" w:author="Lin, Yuanyuan" w:date="2019-11-29T10:27:00Z"/>
          <w:rFonts w:ascii="Times" w:hAnsi="Times"/>
          <w:rPrChange w:id="873" w:author="Lin, Yuanyuan" w:date="2019-12-06T13:27:00Z">
            <w:rPr>
              <w:ins w:id="874" w:author="Lin, Yuanyuan" w:date="2019-11-29T10:27:00Z"/>
            </w:rPr>
          </w:rPrChange>
        </w:rPr>
      </w:pPr>
    </w:p>
    <w:p w14:paraId="40CCB178" w14:textId="6530F9CA" w:rsidR="00C23677" w:rsidRPr="00B7063C" w:rsidRDefault="00C23677" w:rsidP="00AD7AD0">
      <w:pPr>
        <w:pStyle w:val="ListParagraph"/>
        <w:ind w:left="1080"/>
        <w:rPr>
          <w:ins w:id="875" w:author="Lin, Yuanyuan" w:date="2019-11-29T10:27:00Z"/>
          <w:rFonts w:ascii="Times" w:hAnsi="Times"/>
          <w:rPrChange w:id="876" w:author="Lin, Yuanyuan" w:date="2019-12-06T13:27:00Z">
            <w:rPr>
              <w:ins w:id="877" w:author="Lin, Yuanyuan" w:date="2019-11-29T10:27:00Z"/>
            </w:rPr>
          </w:rPrChange>
        </w:rPr>
      </w:pPr>
    </w:p>
    <w:p w14:paraId="165019A3" w14:textId="5096C37B" w:rsidR="00C23677" w:rsidRPr="00B7063C" w:rsidRDefault="00C23677" w:rsidP="00AD7AD0">
      <w:pPr>
        <w:pStyle w:val="ListParagraph"/>
        <w:ind w:left="1080"/>
        <w:rPr>
          <w:ins w:id="878" w:author="Lin, Yuanyuan" w:date="2019-11-29T09:56:00Z"/>
          <w:rFonts w:ascii="Times" w:hAnsi="Times"/>
          <w:rPrChange w:id="879" w:author="Lin, Yuanyuan" w:date="2019-12-06T13:27:00Z">
            <w:rPr>
              <w:ins w:id="880" w:author="Lin, Yuanyuan" w:date="2019-11-29T09:56:00Z"/>
            </w:rPr>
          </w:rPrChange>
        </w:rPr>
      </w:pPr>
    </w:p>
    <w:p w14:paraId="722C6997" w14:textId="066D07AC" w:rsidR="005A504F" w:rsidRPr="00B7063C" w:rsidRDefault="00B7063C" w:rsidP="00AD7AD0">
      <w:pPr>
        <w:pStyle w:val="ListParagraph"/>
        <w:ind w:left="1080"/>
        <w:rPr>
          <w:ins w:id="881" w:author="Lin, Yuanyuan" w:date="2019-11-29T09:56:00Z"/>
          <w:rFonts w:ascii="Times" w:hAnsi="Times"/>
          <w:rPrChange w:id="882" w:author="Lin, Yuanyuan" w:date="2019-12-06T13:27:00Z">
            <w:rPr>
              <w:ins w:id="883" w:author="Lin, Yuanyuan" w:date="2019-11-29T09:56:00Z"/>
            </w:rPr>
          </w:rPrChange>
        </w:rPr>
      </w:pPr>
      <w:ins w:id="884" w:author="Lin, Yuanyuan" w:date="2019-11-29T10:31:00Z">
        <w:r w:rsidRPr="00B7063C">
          <w:rPr>
            <w:rFonts w:ascii="Times" w:hAnsi="Times"/>
            <w:noProof/>
            <w:rPrChange w:id="885" w:author="Lin, Yuanyuan" w:date="2019-12-06T13:27:00Z">
              <w:rPr>
                <w:noProof/>
              </w:rPr>
            </w:rPrChange>
          </w:rPr>
          <w:drawing>
            <wp:anchor distT="0" distB="0" distL="114300" distR="114300" simplePos="0" relativeHeight="251667456" behindDoc="1" locked="0" layoutInCell="1" allowOverlap="1" wp14:anchorId="7663AC28" wp14:editId="36E025E7">
              <wp:simplePos x="0" y="0"/>
              <wp:positionH relativeFrom="column">
                <wp:posOffset>1332865</wp:posOffset>
              </wp:positionH>
              <wp:positionV relativeFrom="paragraph">
                <wp:posOffset>106680</wp:posOffset>
              </wp:positionV>
              <wp:extent cx="3090545" cy="1767205"/>
              <wp:effectExtent l="0" t="0" r="0" b="0"/>
              <wp:wrapNone/>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8 at 11.37.56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90545" cy="1767205"/>
                      </a:xfrm>
                      <a:prstGeom prst="rect">
                        <a:avLst/>
                      </a:prstGeom>
                    </pic:spPr>
                  </pic:pic>
                </a:graphicData>
              </a:graphic>
              <wp14:sizeRelH relativeFrom="page">
                <wp14:pctWidth>0</wp14:pctWidth>
              </wp14:sizeRelH>
              <wp14:sizeRelV relativeFrom="page">
                <wp14:pctHeight>0</wp14:pctHeight>
              </wp14:sizeRelV>
            </wp:anchor>
          </w:drawing>
        </w:r>
      </w:ins>
    </w:p>
    <w:p w14:paraId="053EAB4D" w14:textId="35538583" w:rsidR="005A504F" w:rsidRPr="00B7063C" w:rsidRDefault="005A504F">
      <w:pPr>
        <w:rPr>
          <w:ins w:id="886" w:author="Lin, Yuanyuan" w:date="2019-11-29T09:56:00Z"/>
          <w:rFonts w:ascii="Times" w:hAnsi="Times"/>
          <w:rPrChange w:id="887" w:author="Lin, Yuanyuan" w:date="2019-12-06T13:27:00Z">
            <w:rPr>
              <w:ins w:id="888" w:author="Lin, Yuanyuan" w:date="2019-11-29T09:56:00Z"/>
            </w:rPr>
          </w:rPrChange>
        </w:rPr>
        <w:pPrChange w:id="889" w:author="Lin, Yuanyuan" w:date="2019-11-29T09:58:00Z">
          <w:pPr>
            <w:pStyle w:val="ListParagraph"/>
            <w:ind w:left="1080"/>
          </w:pPr>
        </w:pPrChange>
      </w:pPr>
    </w:p>
    <w:p w14:paraId="3F928DAD" w14:textId="3DD8D857" w:rsidR="00C23677" w:rsidRPr="00B7063C" w:rsidRDefault="00C23677" w:rsidP="00AD7AD0">
      <w:pPr>
        <w:pStyle w:val="ListParagraph"/>
        <w:ind w:left="1080"/>
        <w:rPr>
          <w:ins w:id="890" w:author="Lin, Yuanyuan" w:date="2019-11-29T10:27:00Z"/>
          <w:rFonts w:ascii="Times" w:hAnsi="Times"/>
          <w:rPrChange w:id="891" w:author="Lin, Yuanyuan" w:date="2019-12-06T13:27:00Z">
            <w:rPr>
              <w:ins w:id="892" w:author="Lin, Yuanyuan" w:date="2019-11-29T10:27:00Z"/>
            </w:rPr>
          </w:rPrChange>
        </w:rPr>
      </w:pPr>
    </w:p>
    <w:p w14:paraId="0A350451" w14:textId="40F7EFD7" w:rsidR="00C23677" w:rsidRPr="00B7063C" w:rsidRDefault="00C23677" w:rsidP="00AD7AD0">
      <w:pPr>
        <w:pStyle w:val="ListParagraph"/>
        <w:ind w:left="1080"/>
        <w:rPr>
          <w:ins w:id="893" w:author="Lin, Yuanyuan" w:date="2019-11-29T10:27:00Z"/>
          <w:rFonts w:ascii="Times" w:hAnsi="Times"/>
          <w:rPrChange w:id="894" w:author="Lin, Yuanyuan" w:date="2019-12-06T13:27:00Z">
            <w:rPr>
              <w:ins w:id="895" w:author="Lin, Yuanyuan" w:date="2019-11-29T10:27:00Z"/>
            </w:rPr>
          </w:rPrChange>
        </w:rPr>
      </w:pPr>
    </w:p>
    <w:p w14:paraId="49283396" w14:textId="3A9FE333" w:rsidR="00C23677" w:rsidRPr="00B7063C" w:rsidRDefault="00C23677" w:rsidP="00AD7AD0">
      <w:pPr>
        <w:pStyle w:val="ListParagraph"/>
        <w:ind w:left="1080"/>
        <w:rPr>
          <w:ins w:id="896" w:author="Lin, Yuanyuan" w:date="2019-11-29T10:27:00Z"/>
          <w:rFonts w:ascii="Times" w:hAnsi="Times"/>
          <w:rPrChange w:id="897" w:author="Lin, Yuanyuan" w:date="2019-12-06T13:27:00Z">
            <w:rPr>
              <w:ins w:id="898" w:author="Lin, Yuanyuan" w:date="2019-11-29T10:27:00Z"/>
            </w:rPr>
          </w:rPrChange>
        </w:rPr>
      </w:pPr>
    </w:p>
    <w:p w14:paraId="60FFD927" w14:textId="2BBCF7D9" w:rsidR="00C23677" w:rsidRPr="00B7063C" w:rsidRDefault="00C23677" w:rsidP="00AD7AD0">
      <w:pPr>
        <w:pStyle w:val="ListParagraph"/>
        <w:ind w:left="1080"/>
        <w:rPr>
          <w:ins w:id="899" w:author="Lin, Yuanyuan" w:date="2019-11-29T10:27:00Z"/>
          <w:rFonts w:ascii="Times" w:hAnsi="Times"/>
          <w:rPrChange w:id="900" w:author="Lin, Yuanyuan" w:date="2019-12-06T13:27:00Z">
            <w:rPr>
              <w:ins w:id="901" w:author="Lin, Yuanyuan" w:date="2019-11-29T10:27:00Z"/>
            </w:rPr>
          </w:rPrChange>
        </w:rPr>
      </w:pPr>
    </w:p>
    <w:p w14:paraId="2C489328" w14:textId="778257C8" w:rsidR="00C23677" w:rsidRPr="00B7063C" w:rsidRDefault="00C23677" w:rsidP="00AD7AD0">
      <w:pPr>
        <w:pStyle w:val="ListParagraph"/>
        <w:ind w:left="1080"/>
        <w:rPr>
          <w:ins w:id="902" w:author="Lin, Yuanyuan" w:date="2019-11-29T10:27:00Z"/>
          <w:rFonts w:ascii="Times" w:hAnsi="Times"/>
          <w:rPrChange w:id="903" w:author="Lin, Yuanyuan" w:date="2019-12-06T13:27:00Z">
            <w:rPr>
              <w:ins w:id="904" w:author="Lin, Yuanyuan" w:date="2019-11-29T10:27:00Z"/>
            </w:rPr>
          </w:rPrChange>
        </w:rPr>
      </w:pPr>
    </w:p>
    <w:p w14:paraId="40B75184" w14:textId="4231C7FD" w:rsidR="00C23677" w:rsidRPr="00B7063C" w:rsidRDefault="00C23677" w:rsidP="00AD7AD0">
      <w:pPr>
        <w:pStyle w:val="ListParagraph"/>
        <w:ind w:left="1080"/>
        <w:rPr>
          <w:ins w:id="905" w:author="Lin, Yuanyuan" w:date="2019-11-29T10:27:00Z"/>
          <w:rFonts w:ascii="Times" w:hAnsi="Times"/>
          <w:rPrChange w:id="906" w:author="Lin, Yuanyuan" w:date="2019-12-06T13:27:00Z">
            <w:rPr>
              <w:ins w:id="907" w:author="Lin, Yuanyuan" w:date="2019-11-29T10:27:00Z"/>
            </w:rPr>
          </w:rPrChange>
        </w:rPr>
      </w:pPr>
    </w:p>
    <w:p w14:paraId="62C15DC3" w14:textId="1942FF24" w:rsidR="00C23677" w:rsidRPr="00B7063C" w:rsidRDefault="00C23677" w:rsidP="00AD7AD0">
      <w:pPr>
        <w:pStyle w:val="ListParagraph"/>
        <w:ind w:left="1080"/>
        <w:rPr>
          <w:ins w:id="908" w:author="Lin, Yuanyuan" w:date="2019-11-29T10:27:00Z"/>
          <w:rFonts w:ascii="Times" w:hAnsi="Times"/>
          <w:rPrChange w:id="909" w:author="Lin, Yuanyuan" w:date="2019-12-06T13:27:00Z">
            <w:rPr>
              <w:ins w:id="910" w:author="Lin, Yuanyuan" w:date="2019-11-29T10:27:00Z"/>
            </w:rPr>
          </w:rPrChange>
        </w:rPr>
      </w:pPr>
    </w:p>
    <w:p w14:paraId="186CFE10" w14:textId="77777777" w:rsidR="00646648" w:rsidRPr="00B7063C" w:rsidRDefault="00646648">
      <w:pPr>
        <w:rPr>
          <w:ins w:id="911" w:author="Lin, Yuanyuan" w:date="2019-12-03T14:23:00Z"/>
          <w:rFonts w:ascii="Times" w:hAnsi="Times"/>
          <w:rPrChange w:id="912" w:author="Lin, Yuanyuan" w:date="2019-12-06T13:27:00Z">
            <w:rPr>
              <w:ins w:id="913" w:author="Lin, Yuanyuan" w:date="2019-12-03T14:23:00Z"/>
            </w:rPr>
          </w:rPrChange>
        </w:rPr>
        <w:pPrChange w:id="914" w:author="Lin, Yuanyuan" w:date="2019-12-06T13:28:00Z">
          <w:pPr>
            <w:jc w:val="center"/>
          </w:pPr>
        </w:pPrChange>
      </w:pPr>
    </w:p>
    <w:p w14:paraId="57E44334" w14:textId="77777777" w:rsidR="00646648" w:rsidRPr="00B7063C" w:rsidRDefault="00646648">
      <w:pPr>
        <w:jc w:val="center"/>
        <w:rPr>
          <w:ins w:id="915" w:author="Lin, Yuanyuan" w:date="2019-12-03T14:23:00Z"/>
          <w:rFonts w:ascii="Times" w:hAnsi="Times"/>
          <w:rPrChange w:id="916" w:author="Lin, Yuanyuan" w:date="2019-12-06T13:27:00Z">
            <w:rPr>
              <w:ins w:id="917" w:author="Lin, Yuanyuan" w:date="2019-12-03T14:23:00Z"/>
            </w:rPr>
          </w:rPrChange>
        </w:rPr>
      </w:pPr>
    </w:p>
    <w:p w14:paraId="0967A750" w14:textId="77777777" w:rsidR="00646648" w:rsidRPr="00B7063C" w:rsidRDefault="00646648">
      <w:pPr>
        <w:jc w:val="center"/>
        <w:rPr>
          <w:ins w:id="918" w:author="Lin, Yuanyuan" w:date="2019-12-03T14:23:00Z"/>
          <w:rFonts w:ascii="Times" w:hAnsi="Times"/>
          <w:rPrChange w:id="919" w:author="Lin, Yuanyuan" w:date="2019-12-06T13:27:00Z">
            <w:rPr>
              <w:ins w:id="920" w:author="Lin, Yuanyuan" w:date="2019-12-03T14:23:00Z"/>
            </w:rPr>
          </w:rPrChange>
        </w:rPr>
      </w:pPr>
    </w:p>
    <w:p w14:paraId="7203DA51" w14:textId="13DF26D4" w:rsidR="006F6C03" w:rsidRPr="00B7063C" w:rsidRDefault="006F6C03" w:rsidP="00AD7AD0">
      <w:pPr>
        <w:pStyle w:val="ListParagraph"/>
        <w:ind w:left="1080"/>
        <w:rPr>
          <w:ins w:id="921" w:author="Lin, Yuanyuan" w:date="2019-11-29T10:29:00Z"/>
          <w:rFonts w:ascii="Times" w:hAnsi="Times"/>
          <w:rPrChange w:id="922" w:author="Lin, Yuanyuan" w:date="2019-12-06T13:27:00Z">
            <w:rPr>
              <w:ins w:id="923" w:author="Lin, Yuanyuan" w:date="2019-11-29T10:29:00Z"/>
            </w:rPr>
          </w:rPrChange>
        </w:rPr>
      </w:pPr>
    </w:p>
    <w:p w14:paraId="314E54CA" w14:textId="7DE3030D" w:rsidR="006F6C03" w:rsidRPr="00B7063C" w:rsidRDefault="006F6C03" w:rsidP="00AD7AD0">
      <w:pPr>
        <w:pStyle w:val="ListParagraph"/>
        <w:ind w:left="1080"/>
        <w:rPr>
          <w:ins w:id="924" w:author="Lin, Yuanyuan" w:date="2019-12-06T12:37:00Z"/>
          <w:rFonts w:ascii="Times" w:hAnsi="Times"/>
          <w:rPrChange w:id="925" w:author="Lin, Yuanyuan" w:date="2019-12-06T13:27:00Z">
            <w:rPr>
              <w:ins w:id="926" w:author="Lin, Yuanyuan" w:date="2019-12-06T12:37:00Z"/>
            </w:rPr>
          </w:rPrChange>
        </w:rPr>
      </w:pPr>
    </w:p>
    <w:p w14:paraId="08F9122C" w14:textId="5BA93C22" w:rsidR="009E5490" w:rsidRPr="00B7063C" w:rsidRDefault="00B7063C" w:rsidP="00AD7AD0">
      <w:pPr>
        <w:pStyle w:val="ListParagraph"/>
        <w:ind w:left="1080"/>
        <w:rPr>
          <w:ins w:id="927" w:author="Lin, Yuanyuan" w:date="2019-12-06T12:37:00Z"/>
          <w:rFonts w:ascii="Times" w:hAnsi="Times"/>
          <w:rPrChange w:id="928" w:author="Lin, Yuanyuan" w:date="2019-12-06T13:27:00Z">
            <w:rPr>
              <w:ins w:id="929" w:author="Lin, Yuanyuan" w:date="2019-12-06T12:37:00Z"/>
            </w:rPr>
          </w:rPrChange>
        </w:rPr>
      </w:pPr>
      <w:ins w:id="930" w:author="Lin, Yuanyuan" w:date="2019-11-29T10:32:00Z">
        <w:r w:rsidRPr="00B7063C">
          <w:rPr>
            <w:rFonts w:ascii="Times" w:hAnsi="Times"/>
            <w:noProof/>
            <w:rPrChange w:id="931" w:author="Lin, Yuanyuan" w:date="2019-12-06T13:27:00Z">
              <w:rPr>
                <w:noProof/>
              </w:rPr>
            </w:rPrChange>
          </w:rPr>
          <w:drawing>
            <wp:anchor distT="0" distB="0" distL="114300" distR="114300" simplePos="0" relativeHeight="251668480" behindDoc="1" locked="0" layoutInCell="1" allowOverlap="1" wp14:anchorId="6E896B52" wp14:editId="4E9EAEC6">
              <wp:simplePos x="0" y="0"/>
              <wp:positionH relativeFrom="column">
                <wp:posOffset>1329944</wp:posOffset>
              </wp:positionH>
              <wp:positionV relativeFrom="paragraph">
                <wp:posOffset>115316</wp:posOffset>
              </wp:positionV>
              <wp:extent cx="3140364" cy="1819098"/>
              <wp:effectExtent l="0" t="0" r="0" b="0"/>
              <wp:wrapNone/>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28 at 11.42.0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0364" cy="1819098"/>
                      </a:xfrm>
                      <a:prstGeom prst="rect">
                        <a:avLst/>
                      </a:prstGeom>
                    </pic:spPr>
                  </pic:pic>
                </a:graphicData>
              </a:graphic>
              <wp14:sizeRelH relativeFrom="page">
                <wp14:pctWidth>0</wp14:pctWidth>
              </wp14:sizeRelH>
              <wp14:sizeRelV relativeFrom="page">
                <wp14:pctHeight>0</wp14:pctHeight>
              </wp14:sizeRelV>
            </wp:anchor>
          </w:drawing>
        </w:r>
      </w:ins>
    </w:p>
    <w:p w14:paraId="1DDBC87F" w14:textId="496F82AB" w:rsidR="009E5490" w:rsidRPr="00B7063C" w:rsidRDefault="009E5490" w:rsidP="00AD7AD0">
      <w:pPr>
        <w:pStyle w:val="ListParagraph"/>
        <w:ind w:left="1080"/>
        <w:rPr>
          <w:ins w:id="932" w:author="Lin, Yuanyuan" w:date="2019-12-06T12:37:00Z"/>
          <w:rFonts w:ascii="Times" w:hAnsi="Times"/>
          <w:rPrChange w:id="933" w:author="Lin, Yuanyuan" w:date="2019-12-06T13:27:00Z">
            <w:rPr>
              <w:ins w:id="934" w:author="Lin, Yuanyuan" w:date="2019-12-06T12:37:00Z"/>
            </w:rPr>
          </w:rPrChange>
        </w:rPr>
      </w:pPr>
    </w:p>
    <w:p w14:paraId="17C20E6B" w14:textId="1480FC3C" w:rsidR="009E5490" w:rsidRPr="00B7063C" w:rsidRDefault="009E5490" w:rsidP="00AD7AD0">
      <w:pPr>
        <w:pStyle w:val="ListParagraph"/>
        <w:ind w:left="1080"/>
        <w:rPr>
          <w:ins w:id="935" w:author="Lin, Yuanyuan" w:date="2019-12-06T12:37:00Z"/>
          <w:rFonts w:ascii="Times" w:hAnsi="Times"/>
          <w:rPrChange w:id="936" w:author="Lin, Yuanyuan" w:date="2019-12-06T13:27:00Z">
            <w:rPr>
              <w:ins w:id="937" w:author="Lin, Yuanyuan" w:date="2019-12-06T12:37:00Z"/>
            </w:rPr>
          </w:rPrChange>
        </w:rPr>
      </w:pPr>
    </w:p>
    <w:p w14:paraId="15A6F7B2" w14:textId="22EF9163" w:rsidR="009E5490" w:rsidRPr="00B7063C" w:rsidRDefault="009E5490" w:rsidP="00AD7AD0">
      <w:pPr>
        <w:pStyle w:val="ListParagraph"/>
        <w:ind w:left="1080"/>
        <w:rPr>
          <w:ins w:id="938" w:author="Lin, Yuanyuan" w:date="2019-12-06T12:37:00Z"/>
          <w:rFonts w:ascii="Times" w:hAnsi="Times"/>
          <w:rPrChange w:id="939" w:author="Lin, Yuanyuan" w:date="2019-12-06T13:27:00Z">
            <w:rPr>
              <w:ins w:id="940" w:author="Lin, Yuanyuan" w:date="2019-12-06T12:37:00Z"/>
            </w:rPr>
          </w:rPrChange>
        </w:rPr>
      </w:pPr>
    </w:p>
    <w:p w14:paraId="622F166A" w14:textId="05CE3D7D" w:rsidR="009E5490" w:rsidRPr="00B7063C" w:rsidRDefault="009E5490" w:rsidP="00AD7AD0">
      <w:pPr>
        <w:pStyle w:val="ListParagraph"/>
        <w:ind w:left="1080"/>
        <w:rPr>
          <w:ins w:id="941" w:author="Lin, Yuanyuan" w:date="2019-12-06T12:37:00Z"/>
          <w:rFonts w:ascii="Times" w:hAnsi="Times"/>
          <w:rPrChange w:id="942" w:author="Lin, Yuanyuan" w:date="2019-12-06T13:27:00Z">
            <w:rPr>
              <w:ins w:id="943" w:author="Lin, Yuanyuan" w:date="2019-12-06T12:37:00Z"/>
            </w:rPr>
          </w:rPrChange>
        </w:rPr>
      </w:pPr>
    </w:p>
    <w:p w14:paraId="00858D85" w14:textId="01B8647B" w:rsidR="009E5490" w:rsidRPr="00B7063C" w:rsidRDefault="009E5490" w:rsidP="00AD7AD0">
      <w:pPr>
        <w:pStyle w:val="ListParagraph"/>
        <w:ind w:left="1080"/>
        <w:rPr>
          <w:ins w:id="944" w:author="Lin, Yuanyuan" w:date="2019-12-06T12:37:00Z"/>
          <w:rFonts w:ascii="Times" w:hAnsi="Times"/>
          <w:rPrChange w:id="945" w:author="Lin, Yuanyuan" w:date="2019-12-06T13:27:00Z">
            <w:rPr>
              <w:ins w:id="946" w:author="Lin, Yuanyuan" w:date="2019-12-06T12:37:00Z"/>
            </w:rPr>
          </w:rPrChange>
        </w:rPr>
      </w:pPr>
    </w:p>
    <w:p w14:paraId="03142D18" w14:textId="46576446" w:rsidR="009E5490" w:rsidRPr="00B7063C" w:rsidRDefault="009E5490" w:rsidP="00AD7AD0">
      <w:pPr>
        <w:pStyle w:val="ListParagraph"/>
        <w:ind w:left="1080"/>
        <w:rPr>
          <w:ins w:id="947" w:author="Lin, Yuanyuan" w:date="2019-12-06T12:37:00Z"/>
          <w:rFonts w:ascii="Times" w:hAnsi="Times"/>
          <w:rPrChange w:id="948" w:author="Lin, Yuanyuan" w:date="2019-12-06T13:27:00Z">
            <w:rPr>
              <w:ins w:id="949" w:author="Lin, Yuanyuan" w:date="2019-12-06T12:37:00Z"/>
            </w:rPr>
          </w:rPrChange>
        </w:rPr>
      </w:pPr>
    </w:p>
    <w:p w14:paraId="4061F95E" w14:textId="12D88127" w:rsidR="009E5490" w:rsidRPr="00B7063C" w:rsidRDefault="009E5490" w:rsidP="00AD7AD0">
      <w:pPr>
        <w:pStyle w:val="ListParagraph"/>
        <w:ind w:left="1080"/>
        <w:rPr>
          <w:ins w:id="950" w:author="Lin, Yuanyuan" w:date="2019-12-06T12:37:00Z"/>
          <w:rFonts w:ascii="Times" w:hAnsi="Times"/>
          <w:rPrChange w:id="951" w:author="Lin, Yuanyuan" w:date="2019-12-06T13:27:00Z">
            <w:rPr>
              <w:ins w:id="952" w:author="Lin, Yuanyuan" w:date="2019-12-06T12:37:00Z"/>
            </w:rPr>
          </w:rPrChange>
        </w:rPr>
      </w:pPr>
    </w:p>
    <w:p w14:paraId="19DB6ABE" w14:textId="6FE06E70" w:rsidR="009E5490" w:rsidRPr="00B7063C" w:rsidRDefault="009E5490" w:rsidP="00AD7AD0">
      <w:pPr>
        <w:pStyle w:val="ListParagraph"/>
        <w:ind w:left="1080"/>
        <w:rPr>
          <w:ins w:id="953" w:author="Lin, Yuanyuan" w:date="2019-12-06T12:37:00Z"/>
          <w:rFonts w:ascii="Times" w:hAnsi="Times"/>
          <w:rPrChange w:id="954" w:author="Lin, Yuanyuan" w:date="2019-12-06T13:27:00Z">
            <w:rPr>
              <w:ins w:id="955" w:author="Lin, Yuanyuan" w:date="2019-12-06T12:37:00Z"/>
            </w:rPr>
          </w:rPrChange>
        </w:rPr>
      </w:pPr>
    </w:p>
    <w:p w14:paraId="794A11F5" w14:textId="299FE0C3" w:rsidR="009E5490" w:rsidRPr="00B7063C" w:rsidRDefault="009E5490" w:rsidP="00AD7AD0">
      <w:pPr>
        <w:pStyle w:val="ListParagraph"/>
        <w:ind w:left="1080"/>
        <w:rPr>
          <w:ins w:id="956" w:author="Lin, Yuanyuan" w:date="2019-12-06T12:37:00Z"/>
          <w:rFonts w:ascii="Times" w:hAnsi="Times"/>
          <w:rPrChange w:id="957" w:author="Lin, Yuanyuan" w:date="2019-12-06T13:27:00Z">
            <w:rPr>
              <w:ins w:id="958" w:author="Lin, Yuanyuan" w:date="2019-12-06T12:37:00Z"/>
            </w:rPr>
          </w:rPrChange>
        </w:rPr>
      </w:pPr>
    </w:p>
    <w:p w14:paraId="757E5CF2" w14:textId="5AB2B758" w:rsidR="009E5490" w:rsidRPr="00B7063C" w:rsidRDefault="009E5490" w:rsidP="00AD7AD0">
      <w:pPr>
        <w:pStyle w:val="ListParagraph"/>
        <w:ind w:left="1080"/>
        <w:rPr>
          <w:ins w:id="959" w:author="Lin, Yuanyuan" w:date="2019-11-29T10:29:00Z"/>
          <w:rFonts w:ascii="Times" w:hAnsi="Times"/>
          <w:rPrChange w:id="960" w:author="Lin, Yuanyuan" w:date="2019-12-06T13:27:00Z">
            <w:rPr>
              <w:ins w:id="961" w:author="Lin, Yuanyuan" w:date="2019-11-29T10:29:00Z"/>
            </w:rPr>
          </w:rPrChange>
        </w:rPr>
      </w:pPr>
    </w:p>
    <w:p w14:paraId="07D7F01D" w14:textId="25055FEE" w:rsidR="00A027AE" w:rsidRPr="00B7063C" w:rsidRDefault="00A027AE">
      <w:pPr>
        <w:rPr>
          <w:ins w:id="962" w:author="Lin, Yuanyuan" w:date="2019-11-30T11:32:00Z"/>
          <w:rFonts w:ascii="Times" w:hAnsi="Times"/>
          <w:rPrChange w:id="963" w:author="Lin, Yuanyuan" w:date="2019-12-06T13:27:00Z">
            <w:rPr>
              <w:ins w:id="964" w:author="Lin, Yuanyuan" w:date="2019-11-30T11:32:00Z"/>
            </w:rPr>
          </w:rPrChange>
        </w:rPr>
        <w:pPrChange w:id="965" w:author="Lin, Yuanyuan" w:date="2019-11-30T11:36:00Z">
          <w:pPr>
            <w:pStyle w:val="ListParagraph"/>
            <w:ind w:left="1080"/>
          </w:pPr>
        </w:pPrChange>
      </w:pPr>
    </w:p>
    <w:p w14:paraId="2012E259" w14:textId="287D8F1E" w:rsidR="00A027AE" w:rsidRPr="00B7063C" w:rsidRDefault="00A027AE" w:rsidP="00A027AE">
      <w:pPr>
        <w:pStyle w:val="ListParagraph"/>
        <w:ind w:left="1080"/>
        <w:rPr>
          <w:ins w:id="966" w:author="Lin, Yuanyuan" w:date="2019-11-30T12:01:00Z"/>
          <w:rFonts w:ascii="Times" w:hAnsi="Times"/>
        </w:rPr>
      </w:pPr>
    </w:p>
    <w:p w14:paraId="4D3E5BBF" w14:textId="211BF67E" w:rsidR="00986A32" w:rsidRPr="00B7063C" w:rsidRDefault="00986A32" w:rsidP="00A027AE">
      <w:pPr>
        <w:pStyle w:val="ListParagraph"/>
        <w:ind w:left="1080"/>
        <w:rPr>
          <w:ins w:id="967" w:author="Lin, Yuanyuan" w:date="2019-11-30T12:01:00Z"/>
          <w:rFonts w:ascii="Times" w:hAnsi="Times"/>
        </w:rPr>
      </w:pPr>
    </w:p>
    <w:p w14:paraId="3449B5DD" w14:textId="1F6E0557" w:rsidR="00986A32" w:rsidRPr="00B7063C" w:rsidRDefault="00B7063C" w:rsidP="00A027AE">
      <w:pPr>
        <w:pStyle w:val="ListParagraph"/>
        <w:ind w:left="1080"/>
        <w:rPr>
          <w:ins w:id="968" w:author="Lin, Yuanyuan" w:date="2019-11-30T12:01:00Z"/>
          <w:rFonts w:ascii="Times" w:hAnsi="Times"/>
        </w:rPr>
      </w:pPr>
      <w:ins w:id="969" w:author="Lin, Yuanyuan" w:date="2019-11-29T10:32:00Z">
        <w:r w:rsidRPr="00B7063C">
          <w:rPr>
            <w:rFonts w:ascii="Times" w:hAnsi="Times"/>
            <w:noProof/>
            <w:rPrChange w:id="970" w:author="Lin, Yuanyuan" w:date="2019-12-06T13:27:00Z">
              <w:rPr>
                <w:noProof/>
              </w:rPr>
            </w:rPrChange>
          </w:rPr>
          <w:drawing>
            <wp:anchor distT="0" distB="0" distL="114300" distR="114300" simplePos="0" relativeHeight="251669504" behindDoc="1" locked="0" layoutInCell="1" allowOverlap="1" wp14:anchorId="3C4163A1" wp14:editId="15D34C65">
              <wp:simplePos x="0" y="0"/>
              <wp:positionH relativeFrom="column">
                <wp:posOffset>1419225</wp:posOffset>
              </wp:positionH>
              <wp:positionV relativeFrom="paragraph">
                <wp:posOffset>137795</wp:posOffset>
              </wp:positionV>
              <wp:extent cx="3315854" cy="1803547"/>
              <wp:effectExtent l="0" t="0" r="0" b="0"/>
              <wp:wrapNone/>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28 at 11.45.1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5854" cy="1803547"/>
                      </a:xfrm>
                      <a:prstGeom prst="rect">
                        <a:avLst/>
                      </a:prstGeom>
                    </pic:spPr>
                  </pic:pic>
                </a:graphicData>
              </a:graphic>
              <wp14:sizeRelH relativeFrom="page">
                <wp14:pctWidth>0</wp14:pctWidth>
              </wp14:sizeRelH>
              <wp14:sizeRelV relativeFrom="page">
                <wp14:pctHeight>0</wp14:pctHeight>
              </wp14:sizeRelV>
            </wp:anchor>
          </w:drawing>
        </w:r>
      </w:ins>
    </w:p>
    <w:p w14:paraId="5262434B" w14:textId="72E13964" w:rsidR="00986A32" w:rsidRPr="00B7063C" w:rsidRDefault="00986A32" w:rsidP="00A027AE">
      <w:pPr>
        <w:pStyle w:val="ListParagraph"/>
        <w:ind w:left="1080"/>
        <w:rPr>
          <w:ins w:id="971" w:author="Lin, Yuanyuan" w:date="2019-11-30T12:01:00Z"/>
          <w:rFonts w:ascii="Times" w:hAnsi="Times"/>
        </w:rPr>
      </w:pPr>
    </w:p>
    <w:p w14:paraId="40E030BF" w14:textId="48F0E4B9" w:rsidR="00986A32" w:rsidRPr="00B7063C" w:rsidRDefault="00986A32" w:rsidP="00A027AE">
      <w:pPr>
        <w:pStyle w:val="ListParagraph"/>
        <w:ind w:left="1080"/>
        <w:rPr>
          <w:ins w:id="972" w:author="Lin, Yuanyuan" w:date="2019-11-30T12:01:00Z"/>
          <w:rFonts w:ascii="Times" w:hAnsi="Times"/>
        </w:rPr>
      </w:pPr>
    </w:p>
    <w:p w14:paraId="647B28C6" w14:textId="3CE10448" w:rsidR="00986A32" w:rsidRPr="00B7063C" w:rsidRDefault="00986A32" w:rsidP="00A027AE">
      <w:pPr>
        <w:pStyle w:val="ListParagraph"/>
        <w:ind w:left="1080"/>
        <w:rPr>
          <w:ins w:id="973" w:author="Lin, Yuanyuan" w:date="2019-11-30T12:01:00Z"/>
          <w:rFonts w:ascii="Times" w:hAnsi="Times"/>
        </w:rPr>
      </w:pPr>
    </w:p>
    <w:p w14:paraId="777A57D9" w14:textId="7236471A" w:rsidR="00986A32" w:rsidRPr="00B7063C" w:rsidRDefault="00986A32" w:rsidP="00A027AE">
      <w:pPr>
        <w:pStyle w:val="ListParagraph"/>
        <w:ind w:left="1080"/>
        <w:rPr>
          <w:ins w:id="974" w:author="Lin, Yuanyuan" w:date="2019-11-30T12:01:00Z"/>
          <w:rFonts w:ascii="Times" w:hAnsi="Times"/>
        </w:rPr>
      </w:pPr>
    </w:p>
    <w:p w14:paraId="477F00EE" w14:textId="7EFB8CC7" w:rsidR="00986A32" w:rsidRPr="00B7063C" w:rsidRDefault="00986A32" w:rsidP="00A027AE">
      <w:pPr>
        <w:pStyle w:val="ListParagraph"/>
        <w:ind w:left="1080"/>
        <w:rPr>
          <w:ins w:id="975" w:author="Lin, Yuanyuan" w:date="2019-11-30T12:01:00Z"/>
          <w:rFonts w:ascii="Times" w:hAnsi="Times"/>
        </w:rPr>
      </w:pPr>
    </w:p>
    <w:p w14:paraId="13D3BD7C" w14:textId="5D55DDA4" w:rsidR="00986A32" w:rsidRPr="00B7063C" w:rsidRDefault="00986A32" w:rsidP="00A027AE">
      <w:pPr>
        <w:pStyle w:val="ListParagraph"/>
        <w:ind w:left="1080"/>
        <w:rPr>
          <w:ins w:id="976" w:author="Lin, Yuanyuan" w:date="2019-11-30T12:01:00Z"/>
          <w:rFonts w:ascii="Times" w:hAnsi="Times"/>
        </w:rPr>
      </w:pPr>
    </w:p>
    <w:p w14:paraId="03BF5348" w14:textId="6BEEA227" w:rsidR="00986A32" w:rsidRPr="00B7063C" w:rsidRDefault="00986A32" w:rsidP="00A027AE">
      <w:pPr>
        <w:pStyle w:val="ListParagraph"/>
        <w:ind w:left="1080"/>
        <w:rPr>
          <w:ins w:id="977" w:author="Lin, Yuanyuan" w:date="2019-11-30T12:01:00Z"/>
          <w:rFonts w:ascii="Times" w:hAnsi="Times"/>
        </w:rPr>
      </w:pPr>
    </w:p>
    <w:p w14:paraId="0FBA5582" w14:textId="736A0039" w:rsidR="00986A32" w:rsidRPr="00B7063C" w:rsidRDefault="00986A32" w:rsidP="00A027AE">
      <w:pPr>
        <w:pStyle w:val="ListParagraph"/>
        <w:ind w:left="1080"/>
        <w:rPr>
          <w:ins w:id="978" w:author="Lin, Yuanyuan" w:date="2019-11-30T12:01:00Z"/>
          <w:rFonts w:ascii="Times" w:hAnsi="Times"/>
        </w:rPr>
      </w:pPr>
    </w:p>
    <w:p w14:paraId="10F6C6DC" w14:textId="601C0E15" w:rsidR="00986A32" w:rsidRPr="00B7063C" w:rsidRDefault="00986A32" w:rsidP="00A027AE">
      <w:pPr>
        <w:pStyle w:val="ListParagraph"/>
        <w:ind w:left="1080"/>
        <w:rPr>
          <w:ins w:id="979" w:author="Lin, Yuanyuan" w:date="2019-11-30T12:01:00Z"/>
          <w:rFonts w:ascii="Times" w:hAnsi="Times"/>
        </w:rPr>
      </w:pPr>
    </w:p>
    <w:p w14:paraId="7FB99C11" w14:textId="42E859D5" w:rsidR="00986A32" w:rsidRPr="00B7063C" w:rsidRDefault="00986A32" w:rsidP="00A027AE">
      <w:pPr>
        <w:pStyle w:val="ListParagraph"/>
        <w:ind w:left="1080"/>
        <w:rPr>
          <w:ins w:id="980" w:author="Lin, Yuanyuan" w:date="2019-11-30T12:01:00Z"/>
          <w:rFonts w:ascii="Times" w:hAnsi="Times"/>
        </w:rPr>
      </w:pPr>
    </w:p>
    <w:p w14:paraId="717C897C" w14:textId="2DBA581A" w:rsidR="00986A32" w:rsidRPr="00B7063C" w:rsidRDefault="00986A32" w:rsidP="00A027AE">
      <w:pPr>
        <w:pStyle w:val="ListParagraph"/>
        <w:ind w:left="1080"/>
        <w:rPr>
          <w:ins w:id="981" w:author="Lin, Yuanyuan" w:date="2019-11-30T12:01:00Z"/>
          <w:rFonts w:ascii="Times" w:hAnsi="Times"/>
        </w:rPr>
      </w:pPr>
    </w:p>
    <w:p w14:paraId="67CE041A" w14:textId="6056FD0B" w:rsidR="00986A32" w:rsidRPr="00B7063C" w:rsidRDefault="00986A32" w:rsidP="00A027AE">
      <w:pPr>
        <w:pStyle w:val="ListParagraph"/>
        <w:ind w:left="1080"/>
        <w:rPr>
          <w:ins w:id="982" w:author="Lin, Yuanyuan" w:date="2019-11-30T12:01:00Z"/>
          <w:rFonts w:ascii="Times" w:hAnsi="Times"/>
        </w:rPr>
      </w:pPr>
    </w:p>
    <w:p w14:paraId="05C5C075" w14:textId="457DB5EA" w:rsidR="00986A32" w:rsidRPr="00B7063C" w:rsidRDefault="00986A32" w:rsidP="00A027AE">
      <w:pPr>
        <w:pStyle w:val="ListParagraph"/>
        <w:ind w:left="1080"/>
        <w:rPr>
          <w:ins w:id="983" w:author="Lin, Yuanyuan" w:date="2019-11-30T12:01:00Z"/>
          <w:rFonts w:ascii="Times" w:hAnsi="Times"/>
        </w:rPr>
      </w:pPr>
    </w:p>
    <w:p w14:paraId="39D0F3E6" w14:textId="28807F38" w:rsidR="00986A32" w:rsidRPr="00B7063C" w:rsidRDefault="00517CC3" w:rsidP="00A027AE">
      <w:pPr>
        <w:pStyle w:val="ListParagraph"/>
        <w:ind w:left="1080"/>
        <w:rPr>
          <w:ins w:id="984" w:author="Lin, Yuanyuan" w:date="2019-11-30T12:01:00Z"/>
          <w:rFonts w:ascii="Times" w:hAnsi="Times"/>
        </w:rPr>
      </w:pPr>
      <w:ins w:id="985" w:author="Lin, Yuanyuan" w:date="2019-11-29T10:34:00Z">
        <w:r w:rsidRPr="00B7063C">
          <w:rPr>
            <w:rFonts w:ascii="Times" w:hAnsi="Times"/>
            <w:noProof/>
            <w:rPrChange w:id="986" w:author="Lin, Yuanyuan" w:date="2019-12-06T13:27:00Z">
              <w:rPr>
                <w:noProof/>
              </w:rPr>
            </w:rPrChange>
          </w:rPr>
          <w:lastRenderedPageBreak/>
          <w:drawing>
            <wp:anchor distT="0" distB="0" distL="114300" distR="114300" simplePos="0" relativeHeight="251670528" behindDoc="1" locked="0" layoutInCell="1" allowOverlap="1" wp14:anchorId="5162F4D9" wp14:editId="3B7687AD">
              <wp:simplePos x="0" y="0"/>
              <wp:positionH relativeFrom="column">
                <wp:posOffset>1277620</wp:posOffset>
              </wp:positionH>
              <wp:positionV relativeFrom="paragraph">
                <wp:posOffset>103632</wp:posOffset>
              </wp:positionV>
              <wp:extent cx="3109595" cy="1778635"/>
              <wp:effectExtent l="0" t="0" r="1905" b="0"/>
              <wp:wrapNone/>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28 at 11.46.2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09595" cy="1778635"/>
                      </a:xfrm>
                      <a:prstGeom prst="rect">
                        <a:avLst/>
                      </a:prstGeom>
                    </pic:spPr>
                  </pic:pic>
                </a:graphicData>
              </a:graphic>
              <wp14:sizeRelH relativeFrom="page">
                <wp14:pctWidth>0</wp14:pctWidth>
              </wp14:sizeRelH>
              <wp14:sizeRelV relativeFrom="page">
                <wp14:pctHeight>0</wp14:pctHeight>
              </wp14:sizeRelV>
            </wp:anchor>
          </w:drawing>
        </w:r>
      </w:ins>
    </w:p>
    <w:p w14:paraId="75275F1D" w14:textId="6E2A395F" w:rsidR="00986A32" w:rsidRPr="00B7063C" w:rsidRDefault="00986A32" w:rsidP="00A027AE">
      <w:pPr>
        <w:pStyle w:val="ListParagraph"/>
        <w:ind w:left="1080"/>
        <w:rPr>
          <w:ins w:id="987" w:author="Lin, Yuanyuan" w:date="2019-11-30T12:01:00Z"/>
          <w:rFonts w:ascii="Times" w:hAnsi="Times"/>
        </w:rPr>
      </w:pPr>
    </w:p>
    <w:p w14:paraId="6F11B02B" w14:textId="26B3E530" w:rsidR="00986A32" w:rsidRPr="00B7063C" w:rsidRDefault="00986A32" w:rsidP="00A027AE">
      <w:pPr>
        <w:pStyle w:val="ListParagraph"/>
        <w:ind w:left="1080"/>
        <w:rPr>
          <w:ins w:id="988" w:author="Lin, Yuanyuan" w:date="2019-11-30T12:01:00Z"/>
          <w:rFonts w:ascii="Times" w:hAnsi="Times"/>
        </w:rPr>
      </w:pPr>
    </w:p>
    <w:p w14:paraId="0862A05D" w14:textId="4DB4FC40" w:rsidR="00517CC3" w:rsidRDefault="00517CC3" w:rsidP="00A027AE">
      <w:pPr>
        <w:pStyle w:val="ListParagraph"/>
        <w:ind w:left="1080"/>
        <w:rPr>
          <w:ins w:id="989" w:author="Lin, Yuanyuan" w:date="2019-12-06T13:28:00Z"/>
          <w:rFonts w:ascii="Times" w:hAnsi="Times"/>
        </w:rPr>
      </w:pPr>
    </w:p>
    <w:p w14:paraId="2CC51BAE" w14:textId="3E765A39" w:rsidR="00517CC3" w:rsidRDefault="00517CC3" w:rsidP="00A027AE">
      <w:pPr>
        <w:pStyle w:val="ListParagraph"/>
        <w:ind w:left="1080"/>
        <w:rPr>
          <w:ins w:id="990" w:author="Lin, Yuanyuan" w:date="2019-12-06T13:28:00Z"/>
          <w:rFonts w:ascii="Times" w:hAnsi="Times"/>
        </w:rPr>
      </w:pPr>
    </w:p>
    <w:p w14:paraId="67826827" w14:textId="39A921BF" w:rsidR="00986A32" w:rsidRPr="00B7063C" w:rsidRDefault="00986A32" w:rsidP="00A027AE">
      <w:pPr>
        <w:pStyle w:val="ListParagraph"/>
        <w:ind w:left="1080"/>
        <w:rPr>
          <w:ins w:id="991" w:author="Lin, Yuanyuan" w:date="2019-11-30T12:01:00Z"/>
          <w:rFonts w:ascii="Times" w:hAnsi="Times"/>
        </w:rPr>
      </w:pPr>
    </w:p>
    <w:p w14:paraId="5BB74D2A" w14:textId="6C0EE992" w:rsidR="00986A32" w:rsidRPr="00B7063C" w:rsidRDefault="00986A32" w:rsidP="00A027AE">
      <w:pPr>
        <w:pStyle w:val="ListParagraph"/>
        <w:ind w:left="1080"/>
        <w:rPr>
          <w:ins w:id="992" w:author="Lin, Yuanyuan" w:date="2019-11-30T12:01:00Z"/>
          <w:rFonts w:ascii="Times" w:hAnsi="Times"/>
        </w:rPr>
      </w:pPr>
    </w:p>
    <w:p w14:paraId="140502B6" w14:textId="04DACA00" w:rsidR="00986A32" w:rsidRPr="00B7063C" w:rsidRDefault="00986A32" w:rsidP="00A027AE">
      <w:pPr>
        <w:pStyle w:val="ListParagraph"/>
        <w:ind w:left="1080"/>
        <w:rPr>
          <w:ins w:id="993" w:author="Lin, Yuanyuan" w:date="2019-11-30T12:01:00Z"/>
          <w:rFonts w:ascii="Times" w:hAnsi="Times"/>
        </w:rPr>
      </w:pPr>
    </w:p>
    <w:p w14:paraId="51F8E984" w14:textId="3032B4FC" w:rsidR="00986A32" w:rsidRPr="00B7063C" w:rsidRDefault="00986A32" w:rsidP="00A027AE">
      <w:pPr>
        <w:pStyle w:val="ListParagraph"/>
        <w:ind w:left="1080"/>
        <w:rPr>
          <w:ins w:id="994" w:author="Lin, Yuanyuan" w:date="2019-11-30T12:01:00Z"/>
          <w:rFonts w:ascii="Times" w:hAnsi="Times"/>
        </w:rPr>
      </w:pPr>
    </w:p>
    <w:p w14:paraId="0DEB87DB" w14:textId="7503DA85" w:rsidR="00986A32" w:rsidRPr="00517CC3" w:rsidRDefault="00986A32">
      <w:pPr>
        <w:rPr>
          <w:ins w:id="995" w:author="Lin, Yuanyuan" w:date="2019-11-30T12:01:00Z"/>
          <w:rFonts w:ascii="Times" w:hAnsi="Times"/>
        </w:rPr>
        <w:pPrChange w:id="996" w:author="Lin, Yuanyuan" w:date="2019-12-06T13:29:00Z">
          <w:pPr>
            <w:pStyle w:val="ListParagraph"/>
            <w:ind w:left="1080"/>
          </w:pPr>
        </w:pPrChange>
      </w:pPr>
    </w:p>
    <w:p w14:paraId="19AFD62B" w14:textId="2D45F3F9" w:rsidR="00A71B55" w:rsidRDefault="00A71B55">
      <w:pPr>
        <w:rPr>
          <w:ins w:id="997" w:author="Lin, Yuanyuan" w:date="2019-12-07T12:46:00Z"/>
          <w:rFonts w:ascii="Times" w:hAnsi="Times"/>
        </w:rPr>
      </w:pPr>
    </w:p>
    <w:p w14:paraId="6E939C74" w14:textId="03CFA75E" w:rsidR="00986A32" w:rsidRDefault="00DC679C" w:rsidP="00DC679C">
      <w:pPr>
        <w:jc w:val="center"/>
        <w:rPr>
          <w:ins w:id="998" w:author="Lin, Yuanyuan" w:date="2019-12-07T12:47:00Z"/>
          <w:rFonts w:ascii="Times" w:hAnsi="Times"/>
        </w:rPr>
      </w:pPr>
      <w:ins w:id="999" w:author="Lin, Yuanyuan" w:date="2019-12-07T12:46:00Z">
        <w:r w:rsidRPr="00E77216">
          <w:rPr>
            <w:rFonts w:ascii="Times" w:hAnsi="Times"/>
          </w:rPr>
          <w:t>Table 3.4</w:t>
        </w:r>
      </w:ins>
    </w:p>
    <w:p w14:paraId="505465F0" w14:textId="77777777" w:rsidR="00DC679C" w:rsidRPr="00DC679C" w:rsidRDefault="00DC679C" w:rsidP="00DC679C">
      <w:pPr>
        <w:jc w:val="center"/>
        <w:rPr>
          <w:ins w:id="1000" w:author="Lin, Yuanyuan" w:date="2019-11-30T11:33:00Z"/>
          <w:rFonts w:ascii="Times" w:hAnsi="Times"/>
          <w:rPrChange w:id="1001" w:author="Lin, Yuanyuan" w:date="2019-12-07T12:47:00Z">
            <w:rPr>
              <w:ins w:id="1002" w:author="Lin, Yuanyuan" w:date="2019-11-30T11:33:00Z"/>
            </w:rPr>
          </w:rPrChange>
        </w:rPr>
        <w:pPrChange w:id="1003" w:author="Lin, Yuanyuan" w:date="2019-12-07T12:47:00Z">
          <w:pPr>
            <w:pStyle w:val="ListParagraph"/>
            <w:ind w:left="1080"/>
          </w:pPr>
        </w:pPrChange>
      </w:pPr>
    </w:p>
    <w:p w14:paraId="57B6E06D" w14:textId="6AADD960" w:rsidR="00FF634F" w:rsidRDefault="00FF634F" w:rsidP="00FF634F">
      <w:pPr>
        <w:rPr>
          <w:ins w:id="1004" w:author="Lin, Yuanyuan" w:date="2019-12-07T12:05:00Z"/>
          <w:rFonts w:ascii="Times" w:hAnsi="Times"/>
        </w:rPr>
      </w:pPr>
      <w:ins w:id="1005" w:author="Lin, Yuanyuan" w:date="2019-12-07T12:05:00Z">
        <w:r w:rsidRPr="00FF634F">
          <w:rPr>
            <w:rFonts w:ascii="Times" w:hAnsi="Times"/>
          </w:rPr>
          <w:t>From the boxplot above, entire home/apartment tend to have a more significant number of accommodates.</w:t>
        </w:r>
        <w:r>
          <w:rPr>
            <w:rFonts w:ascii="Times" w:hAnsi="Times"/>
          </w:rPr>
          <w:t xml:space="preserve"> </w:t>
        </w:r>
        <w:r w:rsidRPr="00FF634F">
          <w:rPr>
            <w:rFonts w:ascii="Times" w:hAnsi="Times"/>
          </w:rPr>
          <w:t>The boxplot with cleaning fee shows higher cleaning fee is in a broader range. For the number of the security deposit, the shared room has more significant standard deviations from the center as compared to another room type. When looking at the boxplots on the number of beds and bedrooms, both private rooms have a short average compared to entire home/apt, and this may be because there are small varieties in private rooms.</w:t>
        </w:r>
      </w:ins>
    </w:p>
    <w:p w14:paraId="4D343B83" w14:textId="08392BD9" w:rsidR="00FF634F" w:rsidRDefault="00FF634F">
      <w:pPr>
        <w:rPr>
          <w:ins w:id="1006" w:author="Lin, Yuanyuan" w:date="2019-12-07T12:05:00Z"/>
          <w:rFonts w:ascii="Times" w:hAnsi="Times"/>
        </w:rPr>
      </w:pPr>
    </w:p>
    <w:p w14:paraId="198D3897" w14:textId="1453E2ED" w:rsidR="00FF634F" w:rsidRPr="00517CC3" w:rsidRDefault="00FF634F">
      <w:pPr>
        <w:rPr>
          <w:ins w:id="1007" w:author="Lin, Yuanyuan" w:date="2019-11-29T10:33:00Z"/>
          <w:rFonts w:ascii="Times" w:hAnsi="Times"/>
          <w:rPrChange w:id="1008" w:author="Lin, Yuanyuan" w:date="2019-12-06T13:29:00Z">
            <w:rPr>
              <w:ins w:id="1009" w:author="Lin, Yuanyuan" w:date="2019-11-29T10:33:00Z"/>
            </w:rPr>
          </w:rPrChange>
        </w:rPr>
        <w:pPrChange w:id="1010" w:author="Lin, Yuanyuan" w:date="2019-12-06T13:29:00Z">
          <w:pPr>
            <w:pStyle w:val="ListParagraph"/>
            <w:ind w:left="1080"/>
          </w:pPr>
        </w:pPrChange>
      </w:pPr>
      <w:ins w:id="1011" w:author="Lin, Yuanyuan" w:date="2019-11-29T10:37:00Z">
        <w:r w:rsidRPr="00B7063C">
          <w:rPr>
            <w:rFonts w:ascii="Times" w:hAnsi="Times"/>
            <w:noProof/>
            <w:rPrChange w:id="1012" w:author="Lin, Yuanyuan" w:date="2019-12-06T13:27:00Z">
              <w:rPr>
                <w:noProof/>
              </w:rPr>
            </w:rPrChange>
          </w:rPr>
          <w:drawing>
            <wp:anchor distT="0" distB="0" distL="114300" distR="114300" simplePos="0" relativeHeight="251672576" behindDoc="1" locked="0" layoutInCell="1" allowOverlap="1" wp14:anchorId="049085F6" wp14:editId="253109F5">
              <wp:simplePos x="0" y="0"/>
              <wp:positionH relativeFrom="column">
                <wp:posOffset>1628140</wp:posOffset>
              </wp:positionH>
              <wp:positionV relativeFrom="paragraph">
                <wp:posOffset>18415</wp:posOffset>
              </wp:positionV>
              <wp:extent cx="2482215" cy="1619250"/>
              <wp:effectExtent l="0" t="0" r="0" b="0"/>
              <wp:wrapNone/>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29 at 12.08.22 AM.png"/>
                      <pic:cNvPicPr/>
                    </pic:nvPicPr>
                    <pic:blipFill>
                      <a:blip r:embed="rId17">
                        <a:extLst>
                          <a:ext uri="{28A0092B-C50C-407E-A947-70E740481C1C}">
                            <a14:useLocalDpi xmlns:a14="http://schemas.microsoft.com/office/drawing/2010/main" val="0"/>
                          </a:ext>
                        </a:extLst>
                      </a:blip>
                      <a:stretch>
                        <a:fillRect/>
                      </a:stretch>
                    </pic:blipFill>
                    <pic:spPr>
                      <a:xfrm>
                        <a:off x="0" y="0"/>
                        <a:ext cx="2482215" cy="1619250"/>
                      </a:xfrm>
                      <a:prstGeom prst="rect">
                        <a:avLst/>
                      </a:prstGeom>
                    </pic:spPr>
                  </pic:pic>
                </a:graphicData>
              </a:graphic>
              <wp14:sizeRelH relativeFrom="page">
                <wp14:pctWidth>0</wp14:pctWidth>
              </wp14:sizeRelH>
              <wp14:sizeRelV relativeFrom="page">
                <wp14:pctHeight>0</wp14:pctHeight>
              </wp14:sizeRelV>
            </wp:anchor>
          </w:drawing>
        </w:r>
      </w:ins>
    </w:p>
    <w:p w14:paraId="4427AAC8" w14:textId="4CE1C677" w:rsidR="006F6C03" w:rsidRPr="00B7063C" w:rsidRDefault="006F6C03" w:rsidP="00AD7AD0">
      <w:pPr>
        <w:pStyle w:val="ListParagraph"/>
        <w:ind w:left="1080"/>
        <w:rPr>
          <w:ins w:id="1013" w:author="Lin, Yuanyuan" w:date="2019-11-29T10:33:00Z"/>
          <w:rFonts w:ascii="Times" w:hAnsi="Times"/>
          <w:rPrChange w:id="1014" w:author="Lin, Yuanyuan" w:date="2019-12-06T13:27:00Z">
            <w:rPr>
              <w:ins w:id="1015" w:author="Lin, Yuanyuan" w:date="2019-11-29T10:33:00Z"/>
            </w:rPr>
          </w:rPrChange>
        </w:rPr>
      </w:pPr>
    </w:p>
    <w:p w14:paraId="772D160C" w14:textId="3E264754" w:rsidR="006F6C03" w:rsidRPr="00B7063C" w:rsidRDefault="006F6C03" w:rsidP="00AD7AD0">
      <w:pPr>
        <w:pStyle w:val="ListParagraph"/>
        <w:ind w:left="1080"/>
        <w:rPr>
          <w:ins w:id="1016" w:author="Lin, Yuanyuan" w:date="2019-11-29T10:33:00Z"/>
          <w:rFonts w:ascii="Times" w:hAnsi="Times"/>
          <w:rPrChange w:id="1017" w:author="Lin, Yuanyuan" w:date="2019-12-06T13:27:00Z">
            <w:rPr>
              <w:ins w:id="1018" w:author="Lin, Yuanyuan" w:date="2019-11-29T10:33:00Z"/>
            </w:rPr>
          </w:rPrChange>
        </w:rPr>
      </w:pPr>
    </w:p>
    <w:p w14:paraId="64CE2652" w14:textId="0D0F2E1C" w:rsidR="006F6C03" w:rsidRPr="00B7063C" w:rsidRDefault="006F6C03" w:rsidP="00AD7AD0">
      <w:pPr>
        <w:pStyle w:val="ListParagraph"/>
        <w:ind w:left="1080"/>
        <w:rPr>
          <w:ins w:id="1019" w:author="Lin, Yuanyuan" w:date="2019-11-29T10:33:00Z"/>
          <w:rFonts w:ascii="Times" w:hAnsi="Times"/>
          <w:rPrChange w:id="1020" w:author="Lin, Yuanyuan" w:date="2019-12-06T13:27:00Z">
            <w:rPr>
              <w:ins w:id="1021" w:author="Lin, Yuanyuan" w:date="2019-11-29T10:33:00Z"/>
            </w:rPr>
          </w:rPrChange>
        </w:rPr>
      </w:pPr>
    </w:p>
    <w:p w14:paraId="6225CADB" w14:textId="0F2995F1" w:rsidR="006F6C03" w:rsidRPr="00B7063C" w:rsidRDefault="006F6C03" w:rsidP="00AD7AD0">
      <w:pPr>
        <w:pStyle w:val="ListParagraph"/>
        <w:ind w:left="1080"/>
        <w:rPr>
          <w:ins w:id="1022" w:author="Lin, Yuanyuan" w:date="2019-11-29T10:33:00Z"/>
          <w:rFonts w:ascii="Times" w:hAnsi="Times"/>
          <w:rPrChange w:id="1023" w:author="Lin, Yuanyuan" w:date="2019-12-06T13:27:00Z">
            <w:rPr>
              <w:ins w:id="1024" w:author="Lin, Yuanyuan" w:date="2019-11-29T10:33:00Z"/>
            </w:rPr>
          </w:rPrChange>
        </w:rPr>
      </w:pPr>
    </w:p>
    <w:p w14:paraId="6E97EB94" w14:textId="3BC80A87" w:rsidR="006F6C03" w:rsidRPr="00B7063C" w:rsidRDefault="006F6C03" w:rsidP="00AD7AD0">
      <w:pPr>
        <w:pStyle w:val="ListParagraph"/>
        <w:ind w:left="1080"/>
        <w:rPr>
          <w:ins w:id="1025" w:author="Lin, Yuanyuan" w:date="2019-11-29T10:33:00Z"/>
          <w:rFonts w:ascii="Times" w:hAnsi="Times"/>
          <w:rPrChange w:id="1026" w:author="Lin, Yuanyuan" w:date="2019-12-06T13:27:00Z">
            <w:rPr>
              <w:ins w:id="1027" w:author="Lin, Yuanyuan" w:date="2019-11-29T10:33:00Z"/>
            </w:rPr>
          </w:rPrChange>
        </w:rPr>
      </w:pPr>
    </w:p>
    <w:p w14:paraId="7DF2EB5D" w14:textId="6475EF84" w:rsidR="006F6C03" w:rsidRPr="00B7063C" w:rsidRDefault="006F6C03" w:rsidP="00AD7AD0">
      <w:pPr>
        <w:pStyle w:val="ListParagraph"/>
        <w:ind w:left="1080"/>
        <w:rPr>
          <w:ins w:id="1028" w:author="Lin, Yuanyuan" w:date="2019-11-29T10:33:00Z"/>
          <w:rFonts w:ascii="Times" w:hAnsi="Times"/>
          <w:rPrChange w:id="1029" w:author="Lin, Yuanyuan" w:date="2019-12-06T13:27:00Z">
            <w:rPr>
              <w:ins w:id="1030" w:author="Lin, Yuanyuan" w:date="2019-11-29T10:33:00Z"/>
            </w:rPr>
          </w:rPrChange>
        </w:rPr>
      </w:pPr>
    </w:p>
    <w:p w14:paraId="02D1BBB2" w14:textId="2F21A5BD" w:rsidR="006F6C03" w:rsidRPr="00B7063C" w:rsidRDefault="006F6C03" w:rsidP="00AD7AD0">
      <w:pPr>
        <w:pStyle w:val="ListParagraph"/>
        <w:ind w:left="1080"/>
        <w:rPr>
          <w:ins w:id="1031" w:author="Lin, Yuanyuan" w:date="2019-11-29T10:37:00Z"/>
          <w:rFonts w:ascii="Times" w:hAnsi="Times"/>
          <w:rPrChange w:id="1032" w:author="Lin, Yuanyuan" w:date="2019-12-06T13:27:00Z">
            <w:rPr>
              <w:ins w:id="1033" w:author="Lin, Yuanyuan" w:date="2019-11-29T10:37:00Z"/>
            </w:rPr>
          </w:rPrChange>
        </w:rPr>
      </w:pPr>
    </w:p>
    <w:p w14:paraId="5CAD3DF9" w14:textId="4E63448F" w:rsidR="00277B7E" w:rsidRPr="00B7063C" w:rsidRDefault="00277B7E" w:rsidP="00AD7AD0">
      <w:pPr>
        <w:pStyle w:val="ListParagraph"/>
        <w:ind w:left="1080"/>
        <w:rPr>
          <w:ins w:id="1034" w:author="Lin, Yuanyuan" w:date="2019-11-29T10:37:00Z"/>
          <w:rFonts w:ascii="Times" w:hAnsi="Times"/>
          <w:rPrChange w:id="1035" w:author="Lin, Yuanyuan" w:date="2019-12-06T13:27:00Z">
            <w:rPr>
              <w:ins w:id="1036" w:author="Lin, Yuanyuan" w:date="2019-11-29T10:37:00Z"/>
            </w:rPr>
          </w:rPrChange>
        </w:rPr>
      </w:pPr>
    </w:p>
    <w:p w14:paraId="31660672" w14:textId="305FF804" w:rsidR="00277B7E" w:rsidRPr="00517CC3" w:rsidRDefault="00277B7E">
      <w:pPr>
        <w:rPr>
          <w:ins w:id="1037" w:author="Lin, Yuanyuan" w:date="2019-11-29T10:37:00Z"/>
          <w:rFonts w:ascii="Times" w:hAnsi="Times"/>
          <w:rPrChange w:id="1038" w:author="Lin, Yuanyuan" w:date="2019-12-06T13:30:00Z">
            <w:rPr>
              <w:ins w:id="1039" w:author="Lin, Yuanyuan" w:date="2019-11-29T10:37:00Z"/>
            </w:rPr>
          </w:rPrChange>
        </w:rPr>
        <w:pPrChange w:id="1040" w:author="Lin, Yuanyuan" w:date="2019-12-06T13:30:00Z">
          <w:pPr>
            <w:pStyle w:val="ListParagraph"/>
            <w:ind w:left="1080"/>
          </w:pPr>
        </w:pPrChange>
      </w:pPr>
    </w:p>
    <w:p w14:paraId="5FCBEB11" w14:textId="6EC7E44E" w:rsidR="00F977E0" w:rsidRDefault="00F977E0">
      <w:pPr>
        <w:jc w:val="center"/>
        <w:rPr>
          <w:ins w:id="1041" w:author="Lin, Yuanyuan" w:date="2019-12-06T13:29:00Z"/>
          <w:rFonts w:ascii="Times" w:hAnsi="Times"/>
        </w:rPr>
      </w:pPr>
      <w:ins w:id="1042" w:author="Lin, Yuanyuan" w:date="2019-11-30T12:00:00Z">
        <w:r w:rsidRPr="00B7063C">
          <w:rPr>
            <w:rFonts w:ascii="Times" w:hAnsi="Times"/>
            <w:rPrChange w:id="1043" w:author="Lin, Yuanyuan" w:date="2019-12-06T13:27:00Z">
              <w:rPr/>
            </w:rPrChange>
          </w:rPr>
          <w:t>Table 3.5</w:t>
        </w:r>
      </w:ins>
    </w:p>
    <w:p w14:paraId="711BC418" w14:textId="4FC5EF8A" w:rsidR="00517CC3" w:rsidRDefault="00FF634F">
      <w:pPr>
        <w:jc w:val="center"/>
        <w:rPr>
          <w:ins w:id="1044" w:author="Lin, Yuanyuan" w:date="2019-12-06T13:29:00Z"/>
          <w:rFonts w:ascii="Times" w:hAnsi="Times"/>
        </w:rPr>
      </w:pPr>
      <w:ins w:id="1045" w:author="Lin, Yuanyuan" w:date="2019-11-29T10:37:00Z">
        <w:r w:rsidRPr="00B7063C">
          <w:rPr>
            <w:rFonts w:ascii="Times" w:hAnsi="Times"/>
            <w:noProof/>
            <w:rPrChange w:id="1046" w:author="Lin, Yuanyuan" w:date="2019-12-06T13:27:00Z">
              <w:rPr>
                <w:noProof/>
              </w:rPr>
            </w:rPrChange>
          </w:rPr>
          <w:drawing>
            <wp:anchor distT="0" distB="0" distL="114300" distR="114300" simplePos="0" relativeHeight="251673600" behindDoc="1" locked="0" layoutInCell="1" allowOverlap="1" wp14:anchorId="7BAD1D04" wp14:editId="02ABFADF">
              <wp:simplePos x="0" y="0"/>
              <wp:positionH relativeFrom="column">
                <wp:posOffset>1621790</wp:posOffset>
              </wp:positionH>
              <wp:positionV relativeFrom="paragraph">
                <wp:posOffset>178435</wp:posOffset>
              </wp:positionV>
              <wp:extent cx="2846070" cy="246951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29 at 12.08.39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6070" cy="2469515"/>
                      </a:xfrm>
                      <a:prstGeom prst="rect">
                        <a:avLst/>
                      </a:prstGeom>
                    </pic:spPr>
                  </pic:pic>
                </a:graphicData>
              </a:graphic>
              <wp14:sizeRelH relativeFrom="page">
                <wp14:pctWidth>0</wp14:pctWidth>
              </wp14:sizeRelH>
              <wp14:sizeRelV relativeFrom="page">
                <wp14:pctHeight>0</wp14:pctHeight>
              </wp14:sizeRelV>
            </wp:anchor>
          </w:drawing>
        </w:r>
      </w:ins>
    </w:p>
    <w:p w14:paraId="71176DC0" w14:textId="6F36B79F" w:rsidR="00517CC3" w:rsidRDefault="00517CC3">
      <w:pPr>
        <w:jc w:val="center"/>
        <w:rPr>
          <w:ins w:id="1047" w:author="Lin, Yuanyuan" w:date="2019-12-06T13:29:00Z"/>
          <w:rFonts w:ascii="Times" w:hAnsi="Times"/>
        </w:rPr>
      </w:pPr>
    </w:p>
    <w:p w14:paraId="177F1CB2" w14:textId="38E8A31A" w:rsidR="00517CC3" w:rsidRDefault="00517CC3">
      <w:pPr>
        <w:jc w:val="center"/>
        <w:rPr>
          <w:ins w:id="1048" w:author="Lin, Yuanyuan" w:date="2019-12-06T13:29:00Z"/>
          <w:rFonts w:ascii="Times" w:hAnsi="Times"/>
        </w:rPr>
      </w:pPr>
    </w:p>
    <w:p w14:paraId="02690C9A" w14:textId="680F4997" w:rsidR="00517CC3" w:rsidRDefault="00517CC3">
      <w:pPr>
        <w:jc w:val="center"/>
        <w:rPr>
          <w:ins w:id="1049" w:author="Lin, Yuanyuan" w:date="2019-12-06T13:29:00Z"/>
          <w:rFonts w:ascii="Times" w:hAnsi="Times"/>
        </w:rPr>
      </w:pPr>
    </w:p>
    <w:p w14:paraId="2EB49B1E" w14:textId="5E9F65BF" w:rsidR="00517CC3" w:rsidRDefault="00517CC3">
      <w:pPr>
        <w:jc w:val="center"/>
        <w:rPr>
          <w:ins w:id="1050" w:author="Lin, Yuanyuan" w:date="2019-12-06T13:29:00Z"/>
          <w:rFonts w:ascii="Times" w:hAnsi="Times"/>
        </w:rPr>
      </w:pPr>
    </w:p>
    <w:p w14:paraId="2B6FFF86" w14:textId="48777957" w:rsidR="00517CC3" w:rsidRDefault="00517CC3">
      <w:pPr>
        <w:jc w:val="center"/>
        <w:rPr>
          <w:ins w:id="1051" w:author="Lin, Yuanyuan" w:date="2019-12-06T13:29:00Z"/>
          <w:rFonts w:ascii="Times" w:hAnsi="Times"/>
        </w:rPr>
      </w:pPr>
    </w:p>
    <w:p w14:paraId="61927009" w14:textId="198F91D3" w:rsidR="00517CC3" w:rsidRDefault="00517CC3">
      <w:pPr>
        <w:jc w:val="center"/>
        <w:rPr>
          <w:ins w:id="1052" w:author="Lin, Yuanyuan" w:date="2019-12-06T13:29:00Z"/>
          <w:rFonts w:ascii="Times" w:hAnsi="Times"/>
        </w:rPr>
      </w:pPr>
    </w:p>
    <w:p w14:paraId="41A06070" w14:textId="6AAC1F7A" w:rsidR="00517CC3" w:rsidRPr="00B7063C" w:rsidRDefault="00517CC3">
      <w:pPr>
        <w:jc w:val="center"/>
        <w:rPr>
          <w:ins w:id="1053" w:author="Lin, Yuanyuan" w:date="2019-11-30T12:00:00Z"/>
          <w:rFonts w:ascii="Times" w:hAnsi="Times"/>
          <w:rPrChange w:id="1054" w:author="Lin, Yuanyuan" w:date="2019-12-06T13:27:00Z">
            <w:rPr>
              <w:ins w:id="1055" w:author="Lin, Yuanyuan" w:date="2019-11-30T12:00:00Z"/>
            </w:rPr>
          </w:rPrChange>
        </w:rPr>
      </w:pPr>
    </w:p>
    <w:p w14:paraId="7C215679" w14:textId="133C5EEF" w:rsidR="00277B7E" w:rsidRPr="00B7063C" w:rsidRDefault="00277B7E" w:rsidP="00AD7AD0">
      <w:pPr>
        <w:pStyle w:val="ListParagraph"/>
        <w:ind w:left="1080"/>
        <w:rPr>
          <w:ins w:id="1056" w:author="Lin, Yuanyuan" w:date="2019-11-29T10:37:00Z"/>
          <w:rFonts w:ascii="Times" w:hAnsi="Times"/>
          <w:rPrChange w:id="1057" w:author="Lin, Yuanyuan" w:date="2019-12-06T13:27:00Z">
            <w:rPr>
              <w:ins w:id="1058" w:author="Lin, Yuanyuan" w:date="2019-11-29T10:37:00Z"/>
            </w:rPr>
          </w:rPrChange>
        </w:rPr>
      </w:pPr>
    </w:p>
    <w:p w14:paraId="4E21F8C8" w14:textId="18756211" w:rsidR="00277B7E" w:rsidRPr="00B7063C" w:rsidRDefault="00277B7E" w:rsidP="00AD7AD0">
      <w:pPr>
        <w:pStyle w:val="ListParagraph"/>
        <w:ind w:left="1080"/>
        <w:rPr>
          <w:ins w:id="1059" w:author="Lin, Yuanyuan" w:date="2019-11-29T10:37:00Z"/>
          <w:rFonts w:ascii="Times" w:hAnsi="Times"/>
          <w:rPrChange w:id="1060" w:author="Lin, Yuanyuan" w:date="2019-12-06T13:27:00Z">
            <w:rPr>
              <w:ins w:id="1061" w:author="Lin, Yuanyuan" w:date="2019-11-29T10:37:00Z"/>
            </w:rPr>
          </w:rPrChange>
        </w:rPr>
      </w:pPr>
    </w:p>
    <w:p w14:paraId="7A2E0466" w14:textId="6798A056" w:rsidR="00277B7E" w:rsidRPr="00B7063C" w:rsidRDefault="00277B7E" w:rsidP="00AD7AD0">
      <w:pPr>
        <w:pStyle w:val="ListParagraph"/>
        <w:ind w:left="1080"/>
        <w:rPr>
          <w:ins w:id="1062" w:author="Lin, Yuanyuan" w:date="2019-11-29T10:37:00Z"/>
          <w:rFonts w:ascii="Times" w:hAnsi="Times"/>
          <w:rPrChange w:id="1063" w:author="Lin, Yuanyuan" w:date="2019-12-06T13:27:00Z">
            <w:rPr>
              <w:ins w:id="1064" w:author="Lin, Yuanyuan" w:date="2019-11-29T10:37:00Z"/>
            </w:rPr>
          </w:rPrChange>
        </w:rPr>
      </w:pPr>
    </w:p>
    <w:p w14:paraId="1602AA90" w14:textId="20402AE8" w:rsidR="00277B7E" w:rsidRPr="00B7063C" w:rsidRDefault="00277B7E" w:rsidP="00AD7AD0">
      <w:pPr>
        <w:pStyle w:val="ListParagraph"/>
        <w:ind w:left="1080"/>
        <w:rPr>
          <w:ins w:id="1065" w:author="Lin, Yuanyuan" w:date="2019-11-29T10:37:00Z"/>
          <w:rFonts w:ascii="Times" w:hAnsi="Times"/>
          <w:rPrChange w:id="1066" w:author="Lin, Yuanyuan" w:date="2019-12-06T13:27:00Z">
            <w:rPr>
              <w:ins w:id="1067" w:author="Lin, Yuanyuan" w:date="2019-11-29T10:37:00Z"/>
            </w:rPr>
          </w:rPrChange>
        </w:rPr>
      </w:pPr>
    </w:p>
    <w:p w14:paraId="25D038E1" w14:textId="0B696515" w:rsidR="00277B7E" w:rsidRPr="00B7063C" w:rsidRDefault="00277B7E" w:rsidP="00AD7AD0">
      <w:pPr>
        <w:pStyle w:val="ListParagraph"/>
        <w:ind w:left="1080"/>
        <w:rPr>
          <w:ins w:id="1068" w:author="Lin, Yuanyuan" w:date="2019-11-29T10:37:00Z"/>
          <w:rFonts w:ascii="Times" w:hAnsi="Times"/>
          <w:rPrChange w:id="1069" w:author="Lin, Yuanyuan" w:date="2019-12-06T13:27:00Z">
            <w:rPr>
              <w:ins w:id="1070" w:author="Lin, Yuanyuan" w:date="2019-11-29T10:37:00Z"/>
            </w:rPr>
          </w:rPrChange>
        </w:rPr>
      </w:pPr>
    </w:p>
    <w:p w14:paraId="53BF13F8" w14:textId="0962742A" w:rsidR="00277B7E" w:rsidRPr="00B7063C" w:rsidRDefault="00277B7E" w:rsidP="00AD7AD0">
      <w:pPr>
        <w:pStyle w:val="ListParagraph"/>
        <w:ind w:left="1080"/>
        <w:rPr>
          <w:ins w:id="1071" w:author="Lin, Yuanyuan" w:date="2019-11-29T10:37:00Z"/>
          <w:rFonts w:ascii="Times" w:hAnsi="Times"/>
          <w:rPrChange w:id="1072" w:author="Lin, Yuanyuan" w:date="2019-12-06T13:27:00Z">
            <w:rPr>
              <w:ins w:id="1073" w:author="Lin, Yuanyuan" w:date="2019-11-29T10:37:00Z"/>
            </w:rPr>
          </w:rPrChange>
        </w:rPr>
      </w:pPr>
    </w:p>
    <w:p w14:paraId="23CA1BF7" w14:textId="4592D0A5" w:rsidR="00F977E0" w:rsidRPr="00B7063C" w:rsidRDefault="00F977E0" w:rsidP="00DC679C">
      <w:pPr>
        <w:jc w:val="center"/>
        <w:rPr>
          <w:ins w:id="1074" w:author="Lin, Yuanyuan" w:date="2019-11-30T12:00:00Z"/>
          <w:rFonts w:ascii="Times" w:hAnsi="Times"/>
          <w:rPrChange w:id="1075" w:author="Lin, Yuanyuan" w:date="2019-12-06T13:27:00Z">
            <w:rPr>
              <w:ins w:id="1076" w:author="Lin, Yuanyuan" w:date="2019-11-30T12:00:00Z"/>
            </w:rPr>
          </w:rPrChange>
        </w:rPr>
        <w:pPrChange w:id="1077" w:author="Lin, Yuanyuan" w:date="2019-12-07T12:47:00Z">
          <w:pPr>
            <w:jc w:val="center"/>
          </w:pPr>
        </w:pPrChange>
      </w:pPr>
      <w:ins w:id="1078" w:author="Lin, Yuanyuan" w:date="2019-11-30T12:00:00Z">
        <w:r w:rsidRPr="00B7063C">
          <w:rPr>
            <w:rFonts w:ascii="Times" w:hAnsi="Times"/>
            <w:rPrChange w:id="1079" w:author="Lin, Yuanyuan" w:date="2019-12-06T13:27:00Z">
              <w:rPr/>
            </w:rPrChange>
          </w:rPr>
          <w:t>Table 3.6</w:t>
        </w:r>
      </w:ins>
    </w:p>
    <w:p w14:paraId="1ECFC8B1" w14:textId="2259CDFD" w:rsidR="00277B7E" w:rsidRPr="00B7063C" w:rsidRDefault="00277B7E" w:rsidP="006F6C03">
      <w:pPr>
        <w:rPr>
          <w:ins w:id="1080" w:author="Lin, Yuanyuan" w:date="2019-11-29T10:37:00Z"/>
          <w:rFonts w:ascii="Times" w:hAnsi="Times"/>
          <w:rPrChange w:id="1081" w:author="Lin, Yuanyuan" w:date="2019-12-06T13:27:00Z">
            <w:rPr>
              <w:ins w:id="1082" w:author="Lin, Yuanyuan" w:date="2019-11-29T10:37:00Z"/>
            </w:rPr>
          </w:rPrChange>
        </w:rPr>
      </w:pPr>
    </w:p>
    <w:p w14:paraId="6095D7D2" w14:textId="6E3F10A3" w:rsidR="00193677" w:rsidRPr="00B7063C" w:rsidRDefault="00193677" w:rsidP="00EE0550">
      <w:pPr>
        <w:rPr>
          <w:ins w:id="1083" w:author="Lin, Yuanyuan" w:date="2019-11-30T13:56:00Z"/>
          <w:rFonts w:ascii="Times" w:hAnsi="Times"/>
          <w:rPrChange w:id="1084" w:author="Lin, Yuanyuan" w:date="2019-12-06T13:27:00Z">
            <w:rPr>
              <w:ins w:id="1085" w:author="Lin, Yuanyuan" w:date="2019-11-30T13:56:00Z"/>
            </w:rPr>
          </w:rPrChange>
        </w:rPr>
      </w:pPr>
    </w:p>
    <w:p w14:paraId="046E393A" w14:textId="43676A0D" w:rsidR="00F52532" w:rsidRDefault="00F52532" w:rsidP="00EE0550">
      <w:pPr>
        <w:rPr>
          <w:ins w:id="1086" w:author="Lin, Yuanyuan" w:date="2019-12-06T13:31:00Z"/>
          <w:rFonts w:ascii="Times" w:hAnsi="Times"/>
        </w:rPr>
      </w:pPr>
    </w:p>
    <w:p w14:paraId="3AAB34DC" w14:textId="77777777" w:rsidR="00517CC3" w:rsidRPr="00B7063C" w:rsidRDefault="00517CC3" w:rsidP="00EE0550">
      <w:pPr>
        <w:rPr>
          <w:ins w:id="1087" w:author="Lin, Yuanyuan" w:date="2019-11-30T11:38:00Z"/>
          <w:rFonts w:ascii="Times" w:hAnsi="Times"/>
          <w:rPrChange w:id="1088" w:author="Lin, Yuanyuan" w:date="2019-12-06T13:27:00Z">
            <w:rPr>
              <w:ins w:id="1089" w:author="Lin, Yuanyuan" w:date="2019-11-30T11:38:00Z"/>
            </w:rPr>
          </w:rPrChange>
        </w:rPr>
      </w:pPr>
    </w:p>
    <w:p w14:paraId="4E4A4DE8" w14:textId="4948CDCE" w:rsidR="00277B7E" w:rsidRPr="00B7063C" w:rsidRDefault="00FF634F" w:rsidP="006F6C03">
      <w:pPr>
        <w:rPr>
          <w:ins w:id="1090" w:author="Lin, Yuanyuan" w:date="2019-11-30T13:56:00Z"/>
          <w:rFonts w:ascii="Times" w:hAnsi="Times"/>
          <w:rPrChange w:id="1091" w:author="Lin, Yuanyuan" w:date="2019-12-06T13:27:00Z">
            <w:rPr>
              <w:ins w:id="1092" w:author="Lin, Yuanyuan" w:date="2019-11-30T13:56:00Z"/>
            </w:rPr>
          </w:rPrChange>
        </w:rPr>
      </w:pPr>
      <w:ins w:id="1093" w:author="Lin, Yuanyuan" w:date="2019-12-07T12:06:00Z">
        <w:r w:rsidRPr="00FF634F">
          <w:rPr>
            <w:rFonts w:ascii="Times" w:hAnsi="Times"/>
          </w:rPr>
          <w:t>I then visualized the number of booking record in each room type on the pie chart. Dark purple corresponds to the hotel room, which accounts for 1%, and light purple compares to a shared room with about four percent. The highest proportion of room type in the dataset for all bookings is about 63 percent, which belongs to the entire home/apt.</w:t>
        </w:r>
      </w:ins>
    </w:p>
    <w:p w14:paraId="6838AC5D" w14:textId="77777777" w:rsidR="00F52532" w:rsidRPr="00B7063C" w:rsidRDefault="00F52532" w:rsidP="006F6C03">
      <w:pPr>
        <w:rPr>
          <w:ins w:id="1094" w:author="Lin, Yuanyuan" w:date="2019-11-29T10:37:00Z"/>
          <w:rFonts w:ascii="Times" w:hAnsi="Times"/>
          <w:rPrChange w:id="1095" w:author="Lin, Yuanyuan" w:date="2019-12-06T13:27:00Z">
            <w:rPr>
              <w:ins w:id="1096" w:author="Lin, Yuanyuan" w:date="2019-11-29T10:37:00Z"/>
            </w:rPr>
          </w:rPrChange>
        </w:rPr>
      </w:pPr>
    </w:p>
    <w:p w14:paraId="52F2F294" w14:textId="78841C1C" w:rsidR="00277B7E" w:rsidRPr="00B7063C" w:rsidRDefault="00277B7E" w:rsidP="006F6C03">
      <w:pPr>
        <w:rPr>
          <w:ins w:id="1097" w:author="Lin, Yuanyuan" w:date="2019-11-29T10:37:00Z"/>
          <w:rFonts w:ascii="Times" w:hAnsi="Times"/>
          <w:rPrChange w:id="1098" w:author="Lin, Yuanyuan" w:date="2019-12-06T13:27:00Z">
            <w:rPr>
              <w:ins w:id="1099" w:author="Lin, Yuanyuan" w:date="2019-11-29T10:37:00Z"/>
            </w:rPr>
          </w:rPrChange>
        </w:rPr>
      </w:pPr>
    </w:p>
    <w:p w14:paraId="3856D631" w14:textId="37489C26" w:rsidR="00277B7E" w:rsidRPr="00B7063C" w:rsidRDefault="00277B7E" w:rsidP="006F6C03">
      <w:pPr>
        <w:rPr>
          <w:ins w:id="1100" w:author="Lin, Yuanyuan" w:date="2019-11-29T10:37:00Z"/>
          <w:rFonts w:ascii="Times" w:hAnsi="Times"/>
          <w:rPrChange w:id="1101" w:author="Lin, Yuanyuan" w:date="2019-12-06T13:27:00Z">
            <w:rPr>
              <w:ins w:id="1102" w:author="Lin, Yuanyuan" w:date="2019-11-29T10:37:00Z"/>
            </w:rPr>
          </w:rPrChange>
        </w:rPr>
      </w:pPr>
    </w:p>
    <w:p w14:paraId="7374522B" w14:textId="5B9A0E29" w:rsidR="00277B7E" w:rsidRPr="00B7063C" w:rsidRDefault="00277B7E" w:rsidP="006F6C03">
      <w:pPr>
        <w:rPr>
          <w:ins w:id="1103" w:author="Lin, Yuanyuan" w:date="2019-11-29T10:37:00Z"/>
          <w:rFonts w:ascii="Times" w:hAnsi="Times"/>
          <w:rPrChange w:id="1104" w:author="Lin, Yuanyuan" w:date="2019-12-06T13:27:00Z">
            <w:rPr>
              <w:ins w:id="1105" w:author="Lin, Yuanyuan" w:date="2019-11-29T10:37:00Z"/>
            </w:rPr>
          </w:rPrChange>
        </w:rPr>
      </w:pPr>
    </w:p>
    <w:p w14:paraId="088AA348" w14:textId="7822214A" w:rsidR="00277B7E" w:rsidRPr="00B7063C" w:rsidRDefault="00277B7E" w:rsidP="006F6C03">
      <w:pPr>
        <w:rPr>
          <w:ins w:id="1106" w:author="Lin, Yuanyuan" w:date="2019-11-29T10:37:00Z"/>
          <w:rFonts w:ascii="Times" w:hAnsi="Times"/>
          <w:rPrChange w:id="1107" w:author="Lin, Yuanyuan" w:date="2019-12-06T13:27:00Z">
            <w:rPr>
              <w:ins w:id="1108" w:author="Lin, Yuanyuan" w:date="2019-11-29T10:37:00Z"/>
            </w:rPr>
          </w:rPrChange>
        </w:rPr>
      </w:pPr>
    </w:p>
    <w:p w14:paraId="1DAE4288" w14:textId="13842579" w:rsidR="00277B7E" w:rsidRPr="00B7063C" w:rsidRDefault="003F6416" w:rsidP="006F6C03">
      <w:pPr>
        <w:rPr>
          <w:ins w:id="1109" w:author="Lin, Yuanyuan" w:date="2019-11-29T10:37:00Z"/>
          <w:rFonts w:ascii="Times" w:hAnsi="Times"/>
          <w:rPrChange w:id="1110" w:author="Lin, Yuanyuan" w:date="2019-12-06T13:27:00Z">
            <w:rPr>
              <w:ins w:id="1111" w:author="Lin, Yuanyuan" w:date="2019-11-29T10:37:00Z"/>
            </w:rPr>
          </w:rPrChange>
        </w:rPr>
      </w:pPr>
      <w:ins w:id="1112" w:author="Lin, Yuanyuan" w:date="2019-11-29T10:39:00Z">
        <w:r w:rsidRPr="00B7063C">
          <w:rPr>
            <w:rFonts w:ascii="Times" w:hAnsi="Times"/>
            <w:noProof/>
            <w:rPrChange w:id="1113" w:author="Lin, Yuanyuan" w:date="2019-12-06T13:27:00Z">
              <w:rPr>
                <w:noProof/>
              </w:rPr>
            </w:rPrChange>
          </w:rPr>
          <w:drawing>
            <wp:anchor distT="0" distB="0" distL="114300" distR="114300" simplePos="0" relativeHeight="251675648" behindDoc="1" locked="0" layoutInCell="1" allowOverlap="1" wp14:anchorId="1076E89A" wp14:editId="40561C89">
              <wp:simplePos x="0" y="0"/>
              <wp:positionH relativeFrom="column">
                <wp:posOffset>348540</wp:posOffset>
              </wp:positionH>
              <wp:positionV relativeFrom="paragraph">
                <wp:posOffset>102272</wp:posOffset>
              </wp:positionV>
              <wp:extent cx="5095240" cy="2661920"/>
              <wp:effectExtent l="0" t="0" r="0" b="5080"/>
              <wp:wrapNone/>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29 at 12.08.0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5240" cy="2661920"/>
                      </a:xfrm>
                      <a:prstGeom prst="rect">
                        <a:avLst/>
                      </a:prstGeom>
                    </pic:spPr>
                  </pic:pic>
                </a:graphicData>
              </a:graphic>
              <wp14:sizeRelH relativeFrom="page">
                <wp14:pctWidth>0</wp14:pctWidth>
              </wp14:sizeRelH>
              <wp14:sizeRelV relativeFrom="page">
                <wp14:pctHeight>0</wp14:pctHeight>
              </wp14:sizeRelV>
            </wp:anchor>
          </w:drawing>
        </w:r>
      </w:ins>
    </w:p>
    <w:p w14:paraId="13FE4B86" w14:textId="0D9E7892" w:rsidR="00277B7E" w:rsidRPr="00B7063C" w:rsidRDefault="00277B7E" w:rsidP="006F6C03">
      <w:pPr>
        <w:rPr>
          <w:ins w:id="1114" w:author="Lin, Yuanyuan" w:date="2019-11-29T10:37:00Z"/>
          <w:rFonts w:ascii="Times" w:hAnsi="Times"/>
          <w:rPrChange w:id="1115" w:author="Lin, Yuanyuan" w:date="2019-12-06T13:27:00Z">
            <w:rPr>
              <w:ins w:id="1116" w:author="Lin, Yuanyuan" w:date="2019-11-29T10:37:00Z"/>
            </w:rPr>
          </w:rPrChange>
        </w:rPr>
      </w:pPr>
    </w:p>
    <w:p w14:paraId="39BEAF2D" w14:textId="6C47CEAA" w:rsidR="00277B7E" w:rsidRPr="00B7063C" w:rsidRDefault="00277B7E" w:rsidP="006F6C03">
      <w:pPr>
        <w:rPr>
          <w:ins w:id="1117" w:author="Lin, Yuanyuan" w:date="2019-11-29T10:37:00Z"/>
          <w:rFonts w:ascii="Times" w:hAnsi="Times"/>
          <w:rPrChange w:id="1118" w:author="Lin, Yuanyuan" w:date="2019-12-06T13:27:00Z">
            <w:rPr>
              <w:ins w:id="1119" w:author="Lin, Yuanyuan" w:date="2019-11-29T10:37:00Z"/>
            </w:rPr>
          </w:rPrChange>
        </w:rPr>
      </w:pPr>
    </w:p>
    <w:p w14:paraId="08A9C23E" w14:textId="53ED2EAB" w:rsidR="00277B7E" w:rsidRPr="00B7063C" w:rsidRDefault="00277B7E" w:rsidP="006F6C03">
      <w:pPr>
        <w:rPr>
          <w:ins w:id="1120" w:author="Lin, Yuanyuan" w:date="2019-11-29T10:37:00Z"/>
          <w:rFonts w:ascii="Times" w:hAnsi="Times"/>
          <w:rPrChange w:id="1121" w:author="Lin, Yuanyuan" w:date="2019-12-06T13:27:00Z">
            <w:rPr>
              <w:ins w:id="1122" w:author="Lin, Yuanyuan" w:date="2019-11-29T10:37:00Z"/>
            </w:rPr>
          </w:rPrChange>
        </w:rPr>
      </w:pPr>
    </w:p>
    <w:p w14:paraId="15CE4356" w14:textId="25F94383" w:rsidR="00277B7E" w:rsidRPr="00B7063C" w:rsidRDefault="00277B7E" w:rsidP="006F6C03">
      <w:pPr>
        <w:rPr>
          <w:ins w:id="1123" w:author="Lin, Yuanyuan" w:date="2019-11-29T10:37:00Z"/>
          <w:rFonts w:ascii="Times" w:hAnsi="Times"/>
          <w:rPrChange w:id="1124" w:author="Lin, Yuanyuan" w:date="2019-12-06T13:27:00Z">
            <w:rPr>
              <w:ins w:id="1125" w:author="Lin, Yuanyuan" w:date="2019-11-29T10:37:00Z"/>
            </w:rPr>
          </w:rPrChange>
        </w:rPr>
      </w:pPr>
    </w:p>
    <w:p w14:paraId="274ECD68" w14:textId="79FFDB05" w:rsidR="00277B7E" w:rsidRPr="00B7063C" w:rsidRDefault="00277B7E" w:rsidP="006F6C03">
      <w:pPr>
        <w:rPr>
          <w:ins w:id="1126" w:author="Lin, Yuanyuan" w:date="2019-11-29T10:37:00Z"/>
          <w:rFonts w:ascii="Times" w:hAnsi="Times"/>
          <w:rPrChange w:id="1127" w:author="Lin, Yuanyuan" w:date="2019-12-06T13:27:00Z">
            <w:rPr>
              <w:ins w:id="1128" w:author="Lin, Yuanyuan" w:date="2019-11-29T10:37:00Z"/>
            </w:rPr>
          </w:rPrChange>
        </w:rPr>
      </w:pPr>
    </w:p>
    <w:p w14:paraId="2A532BA0" w14:textId="77777777" w:rsidR="00277B7E" w:rsidRPr="00B7063C" w:rsidRDefault="00277B7E" w:rsidP="006F6C03">
      <w:pPr>
        <w:rPr>
          <w:ins w:id="1129" w:author="Lin, Yuanyuan" w:date="2019-11-29T10:37:00Z"/>
          <w:rFonts w:ascii="Times" w:hAnsi="Times"/>
          <w:rPrChange w:id="1130" w:author="Lin, Yuanyuan" w:date="2019-12-06T13:27:00Z">
            <w:rPr>
              <w:ins w:id="1131" w:author="Lin, Yuanyuan" w:date="2019-11-29T10:37:00Z"/>
            </w:rPr>
          </w:rPrChange>
        </w:rPr>
      </w:pPr>
    </w:p>
    <w:p w14:paraId="22F9618C" w14:textId="19D0BA87" w:rsidR="00277B7E" w:rsidRPr="00B7063C" w:rsidRDefault="00277B7E" w:rsidP="006F6C03">
      <w:pPr>
        <w:rPr>
          <w:ins w:id="1132" w:author="Lin, Yuanyuan" w:date="2019-11-29T10:39:00Z"/>
          <w:rFonts w:ascii="Times" w:hAnsi="Times"/>
          <w:rPrChange w:id="1133" w:author="Lin, Yuanyuan" w:date="2019-12-06T13:27:00Z">
            <w:rPr>
              <w:ins w:id="1134" w:author="Lin, Yuanyuan" w:date="2019-11-29T10:39:00Z"/>
            </w:rPr>
          </w:rPrChange>
        </w:rPr>
      </w:pPr>
    </w:p>
    <w:p w14:paraId="7D3BBD82" w14:textId="0654D48D" w:rsidR="00277B7E" w:rsidRPr="00B7063C" w:rsidRDefault="00277B7E" w:rsidP="006F6C03">
      <w:pPr>
        <w:rPr>
          <w:ins w:id="1135" w:author="Lin, Yuanyuan" w:date="2019-11-29T10:39:00Z"/>
          <w:rFonts w:ascii="Times" w:hAnsi="Times"/>
          <w:rPrChange w:id="1136" w:author="Lin, Yuanyuan" w:date="2019-12-06T13:27:00Z">
            <w:rPr>
              <w:ins w:id="1137" w:author="Lin, Yuanyuan" w:date="2019-11-29T10:39:00Z"/>
            </w:rPr>
          </w:rPrChange>
        </w:rPr>
      </w:pPr>
    </w:p>
    <w:p w14:paraId="3B59EDBD" w14:textId="04023A1D" w:rsidR="00277B7E" w:rsidRPr="00B7063C" w:rsidRDefault="00277B7E" w:rsidP="006F6C03">
      <w:pPr>
        <w:rPr>
          <w:ins w:id="1138" w:author="Lin, Yuanyuan" w:date="2019-11-29T10:39:00Z"/>
          <w:rFonts w:ascii="Times" w:hAnsi="Times"/>
          <w:rPrChange w:id="1139" w:author="Lin, Yuanyuan" w:date="2019-12-06T13:27:00Z">
            <w:rPr>
              <w:ins w:id="1140" w:author="Lin, Yuanyuan" w:date="2019-11-29T10:39:00Z"/>
            </w:rPr>
          </w:rPrChange>
        </w:rPr>
      </w:pPr>
    </w:p>
    <w:p w14:paraId="647C24D4" w14:textId="24132F69" w:rsidR="00277B7E" w:rsidRPr="00B7063C" w:rsidRDefault="00277B7E" w:rsidP="006F6C03">
      <w:pPr>
        <w:rPr>
          <w:ins w:id="1141" w:author="Lin, Yuanyuan" w:date="2019-11-29T10:39:00Z"/>
          <w:rFonts w:ascii="Times" w:hAnsi="Times"/>
          <w:rPrChange w:id="1142" w:author="Lin, Yuanyuan" w:date="2019-12-06T13:27:00Z">
            <w:rPr>
              <w:ins w:id="1143" w:author="Lin, Yuanyuan" w:date="2019-11-29T10:39:00Z"/>
            </w:rPr>
          </w:rPrChange>
        </w:rPr>
      </w:pPr>
    </w:p>
    <w:p w14:paraId="03B4F849" w14:textId="50A5AC1C" w:rsidR="00277B7E" w:rsidRPr="00B7063C" w:rsidRDefault="00277B7E" w:rsidP="006F6C03">
      <w:pPr>
        <w:rPr>
          <w:ins w:id="1144" w:author="Lin, Yuanyuan" w:date="2019-11-29T10:39:00Z"/>
          <w:rFonts w:ascii="Times" w:hAnsi="Times"/>
          <w:rPrChange w:id="1145" w:author="Lin, Yuanyuan" w:date="2019-12-06T13:27:00Z">
            <w:rPr>
              <w:ins w:id="1146" w:author="Lin, Yuanyuan" w:date="2019-11-29T10:39:00Z"/>
            </w:rPr>
          </w:rPrChange>
        </w:rPr>
      </w:pPr>
    </w:p>
    <w:p w14:paraId="7EC892B9" w14:textId="3CCF2028" w:rsidR="00277B7E" w:rsidRPr="00B7063C" w:rsidRDefault="00277B7E" w:rsidP="006F6C03">
      <w:pPr>
        <w:rPr>
          <w:ins w:id="1147" w:author="Lin, Yuanyuan" w:date="2019-11-29T10:37:00Z"/>
          <w:rFonts w:ascii="Times" w:hAnsi="Times"/>
          <w:rPrChange w:id="1148" w:author="Lin, Yuanyuan" w:date="2019-12-06T13:27:00Z">
            <w:rPr>
              <w:ins w:id="1149" w:author="Lin, Yuanyuan" w:date="2019-11-29T10:37:00Z"/>
            </w:rPr>
          </w:rPrChange>
        </w:rPr>
      </w:pPr>
    </w:p>
    <w:p w14:paraId="6993BCE4" w14:textId="47D01513" w:rsidR="00277B7E" w:rsidRPr="00B7063C" w:rsidRDefault="00277B7E" w:rsidP="006F6C03">
      <w:pPr>
        <w:rPr>
          <w:ins w:id="1150" w:author="Lin, Yuanyuan" w:date="2019-11-29T10:39:00Z"/>
          <w:rFonts w:ascii="Times" w:hAnsi="Times"/>
          <w:rPrChange w:id="1151" w:author="Lin, Yuanyuan" w:date="2019-12-06T13:27:00Z">
            <w:rPr>
              <w:ins w:id="1152" w:author="Lin, Yuanyuan" w:date="2019-11-29T10:39:00Z"/>
            </w:rPr>
          </w:rPrChange>
        </w:rPr>
      </w:pPr>
    </w:p>
    <w:p w14:paraId="27CE0571" w14:textId="076B63B2" w:rsidR="00277B7E" w:rsidRPr="00B7063C" w:rsidRDefault="00277B7E" w:rsidP="006F6C03">
      <w:pPr>
        <w:rPr>
          <w:ins w:id="1153" w:author="Lin, Yuanyuan" w:date="2019-11-29T10:39:00Z"/>
          <w:rFonts w:ascii="Times" w:hAnsi="Times"/>
          <w:rPrChange w:id="1154" w:author="Lin, Yuanyuan" w:date="2019-12-06T13:27:00Z">
            <w:rPr>
              <w:ins w:id="1155" w:author="Lin, Yuanyuan" w:date="2019-11-29T10:39:00Z"/>
            </w:rPr>
          </w:rPrChange>
        </w:rPr>
      </w:pPr>
    </w:p>
    <w:p w14:paraId="7107AC57" w14:textId="3852A281" w:rsidR="00277B7E" w:rsidRPr="00B7063C" w:rsidRDefault="00277B7E" w:rsidP="006F6C03">
      <w:pPr>
        <w:rPr>
          <w:ins w:id="1156" w:author="Lin, Yuanyuan" w:date="2019-11-29T10:39:00Z"/>
          <w:rFonts w:ascii="Times" w:hAnsi="Times"/>
          <w:rPrChange w:id="1157" w:author="Lin, Yuanyuan" w:date="2019-12-06T13:27:00Z">
            <w:rPr>
              <w:ins w:id="1158" w:author="Lin, Yuanyuan" w:date="2019-11-29T10:39:00Z"/>
            </w:rPr>
          </w:rPrChange>
        </w:rPr>
      </w:pPr>
    </w:p>
    <w:p w14:paraId="0D32D0F3" w14:textId="7186A4AF" w:rsidR="00277B7E" w:rsidRPr="00B7063C" w:rsidRDefault="00277B7E" w:rsidP="006F6C03">
      <w:pPr>
        <w:rPr>
          <w:ins w:id="1159" w:author="Lin, Yuanyuan" w:date="2019-11-29T10:39:00Z"/>
          <w:rFonts w:ascii="Times" w:hAnsi="Times"/>
          <w:rPrChange w:id="1160" w:author="Lin, Yuanyuan" w:date="2019-12-06T13:27:00Z">
            <w:rPr>
              <w:ins w:id="1161" w:author="Lin, Yuanyuan" w:date="2019-11-29T10:39:00Z"/>
            </w:rPr>
          </w:rPrChange>
        </w:rPr>
      </w:pPr>
    </w:p>
    <w:p w14:paraId="1FA9BB8A" w14:textId="1CCEED65" w:rsidR="0015384C" w:rsidRPr="00B7063C" w:rsidRDefault="0015384C" w:rsidP="0015384C">
      <w:pPr>
        <w:jc w:val="center"/>
        <w:rPr>
          <w:ins w:id="1162" w:author="Lin, Yuanyuan" w:date="2019-11-30T12:01:00Z"/>
          <w:rFonts w:ascii="Times" w:hAnsi="Times"/>
          <w:rPrChange w:id="1163" w:author="Lin, Yuanyuan" w:date="2019-12-06T13:27:00Z">
            <w:rPr>
              <w:ins w:id="1164" w:author="Lin, Yuanyuan" w:date="2019-11-30T12:01:00Z"/>
            </w:rPr>
          </w:rPrChange>
        </w:rPr>
      </w:pPr>
      <w:ins w:id="1165" w:author="Lin, Yuanyuan" w:date="2019-11-30T12:01:00Z">
        <w:r w:rsidRPr="00B7063C">
          <w:rPr>
            <w:rFonts w:ascii="Times" w:hAnsi="Times"/>
            <w:rPrChange w:id="1166" w:author="Lin, Yuanyuan" w:date="2019-12-06T13:27:00Z">
              <w:rPr/>
            </w:rPrChange>
          </w:rPr>
          <w:t>Table 3.7</w:t>
        </w:r>
      </w:ins>
    </w:p>
    <w:p w14:paraId="5568C66F" w14:textId="2F9169B7" w:rsidR="00277B7E" w:rsidRPr="00B7063C" w:rsidRDefault="00277B7E" w:rsidP="006F6C03">
      <w:pPr>
        <w:rPr>
          <w:ins w:id="1167" w:author="Lin, Yuanyuan" w:date="2019-11-29T10:39:00Z"/>
          <w:rFonts w:ascii="Times" w:hAnsi="Times"/>
          <w:rPrChange w:id="1168" w:author="Lin, Yuanyuan" w:date="2019-12-06T13:27:00Z">
            <w:rPr>
              <w:ins w:id="1169" w:author="Lin, Yuanyuan" w:date="2019-11-29T10:39:00Z"/>
            </w:rPr>
          </w:rPrChange>
        </w:rPr>
      </w:pPr>
    </w:p>
    <w:p w14:paraId="78915FB4" w14:textId="7C116E81" w:rsidR="00277B7E" w:rsidRPr="00B7063C" w:rsidRDefault="00277B7E" w:rsidP="006F6C03">
      <w:pPr>
        <w:rPr>
          <w:ins w:id="1170" w:author="Lin, Yuanyuan" w:date="2019-11-29T10:39:00Z"/>
          <w:rFonts w:ascii="Times" w:hAnsi="Times"/>
          <w:rPrChange w:id="1171" w:author="Lin, Yuanyuan" w:date="2019-12-06T13:27:00Z">
            <w:rPr>
              <w:ins w:id="1172" w:author="Lin, Yuanyuan" w:date="2019-11-29T10:39:00Z"/>
            </w:rPr>
          </w:rPrChange>
        </w:rPr>
      </w:pPr>
    </w:p>
    <w:p w14:paraId="43C93D47" w14:textId="1A40B4B9" w:rsidR="00277B7E" w:rsidRPr="00B7063C" w:rsidRDefault="00277B7E" w:rsidP="006F6C03">
      <w:pPr>
        <w:rPr>
          <w:ins w:id="1173" w:author="Lin, Yuanyuan" w:date="2019-11-29T10:39:00Z"/>
          <w:rFonts w:ascii="Times" w:hAnsi="Times"/>
          <w:rPrChange w:id="1174" w:author="Lin, Yuanyuan" w:date="2019-12-06T13:27:00Z">
            <w:rPr>
              <w:ins w:id="1175" w:author="Lin, Yuanyuan" w:date="2019-11-29T10:39:00Z"/>
            </w:rPr>
          </w:rPrChange>
        </w:rPr>
      </w:pPr>
    </w:p>
    <w:p w14:paraId="3F61CE36" w14:textId="2630BF84" w:rsidR="00277B7E" w:rsidRPr="00B7063C" w:rsidRDefault="00277B7E" w:rsidP="006F6C03">
      <w:pPr>
        <w:rPr>
          <w:ins w:id="1176" w:author="Lin, Yuanyuan" w:date="2019-11-29T10:39:00Z"/>
          <w:rFonts w:ascii="Times" w:hAnsi="Times"/>
          <w:rPrChange w:id="1177" w:author="Lin, Yuanyuan" w:date="2019-12-06T13:27:00Z">
            <w:rPr>
              <w:ins w:id="1178" w:author="Lin, Yuanyuan" w:date="2019-11-29T10:39:00Z"/>
            </w:rPr>
          </w:rPrChange>
        </w:rPr>
      </w:pPr>
    </w:p>
    <w:p w14:paraId="34CA5365" w14:textId="3A513398" w:rsidR="00277B7E" w:rsidRDefault="00FF634F" w:rsidP="006F6C03">
      <w:pPr>
        <w:rPr>
          <w:ins w:id="1179" w:author="Lin, Yuanyuan" w:date="2019-12-07T12:02:00Z"/>
          <w:rFonts w:ascii="Times" w:hAnsi="Times"/>
        </w:rPr>
      </w:pPr>
      <w:ins w:id="1180" w:author="Lin, Yuanyuan" w:date="2019-12-07T12:08:00Z">
        <w:r w:rsidRPr="00FF634F">
          <w:rPr>
            <w:rFonts w:ascii="Times" w:hAnsi="Times"/>
          </w:rPr>
          <w:t>The number of booking records based on room type is in the range between zero and five hundred as expected shows that most private room has priced in the range between zero and three hundred, with significant peaks in around seventy-five. Similarly, for the entire home/apt, there are lower price booking than the price which over three hundred. We can see a peak of around one hundred.</w:t>
        </w:r>
      </w:ins>
    </w:p>
    <w:p w14:paraId="7EF7AFB8" w14:textId="72790B7F" w:rsidR="003B78DA" w:rsidRDefault="003B78DA" w:rsidP="006F6C03">
      <w:pPr>
        <w:rPr>
          <w:ins w:id="1181" w:author="Lin, Yuanyuan" w:date="2019-12-07T12:02:00Z"/>
          <w:rFonts w:ascii="Times" w:hAnsi="Times"/>
        </w:rPr>
      </w:pPr>
    </w:p>
    <w:p w14:paraId="28BAF881" w14:textId="27DC3FF6" w:rsidR="003B78DA" w:rsidRDefault="003B78DA" w:rsidP="006F6C03">
      <w:pPr>
        <w:rPr>
          <w:ins w:id="1182" w:author="Lin, Yuanyuan" w:date="2019-12-07T12:02:00Z"/>
          <w:rFonts w:ascii="Times" w:hAnsi="Times"/>
        </w:rPr>
      </w:pPr>
    </w:p>
    <w:p w14:paraId="478E84B4" w14:textId="4185BA0B" w:rsidR="003B78DA" w:rsidRDefault="003B78DA" w:rsidP="006F6C03">
      <w:pPr>
        <w:rPr>
          <w:ins w:id="1183" w:author="Lin, Yuanyuan" w:date="2019-12-07T12:02:00Z"/>
          <w:rFonts w:ascii="Times" w:hAnsi="Times"/>
        </w:rPr>
      </w:pPr>
    </w:p>
    <w:p w14:paraId="423F0ADE" w14:textId="77777777" w:rsidR="003B78DA" w:rsidRDefault="003B78DA" w:rsidP="006F6C03">
      <w:pPr>
        <w:rPr>
          <w:ins w:id="1184" w:author="Lin, Yuanyuan" w:date="2019-12-07T12:02:00Z"/>
          <w:rFonts w:ascii="Times" w:hAnsi="Times"/>
        </w:rPr>
      </w:pPr>
    </w:p>
    <w:p w14:paraId="18EE09C8" w14:textId="7EF9F33A" w:rsidR="003B78DA" w:rsidRDefault="003B78DA" w:rsidP="006F6C03">
      <w:pPr>
        <w:rPr>
          <w:ins w:id="1185" w:author="Lin, Yuanyuan" w:date="2019-12-07T12:02:00Z"/>
          <w:rFonts w:ascii="Times" w:hAnsi="Times"/>
        </w:rPr>
      </w:pPr>
    </w:p>
    <w:p w14:paraId="55F4F367" w14:textId="77777777" w:rsidR="003B78DA" w:rsidRPr="00B7063C" w:rsidRDefault="003B78DA" w:rsidP="006F6C03">
      <w:pPr>
        <w:rPr>
          <w:ins w:id="1186" w:author="Lin, Yuanyuan" w:date="2019-11-29T10:39:00Z"/>
          <w:rFonts w:ascii="Times" w:hAnsi="Times"/>
          <w:rPrChange w:id="1187" w:author="Lin, Yuanyuan" w:date="2019-12-06T13:27:00Z">
            <w:rPr>
              <w:ins w:id="1188" w:author="Lin, Yuanyuan" w:date="2019-11-29T10:39:00Z"/>
            </w:rPr>
          </w:rPrChange>
        </w:rPr>
      </w:pPr>
    </w:p>
    <w:p w14:paraId="7C57B1A0" w14:textId="583514F3" w:rsidR="008926B7" w:rsidRDefault="008926B7" w:rsidP="006F6C03">
      <w:pPr>
        <w:rPr>
          <w:ins w:id="1189" w:author="Lin, Yuanyuan" w:date="2019-12-07T12:08:00Z"/>
          <w:rFonts w:ascii="Times" w:hAnsi="Times"/>
        </w:rPr>
      </w:pPr>
    </w:p>
    <w:p w14:paraId="07719A1A" w14:textId="77777777" w:rsidR="00FF634F" w:rsidRPr="00B7063C" w:rsidRDefault="00FF634F" w:rsidP="006F6C03">
      <w:pPr>
        <w:rPr>
          <w:ins w:id="1190" w:author="Lin, Yuanyuan" w:date="2019-11-29T10:37:00Z"/>
          <w:rFonts w:ascii="Times" w:hAnsi="Times"/>
          <w:rPrChange w:id="1191" w:author="Lin, Yuanyuan" w:date="2019-12-06T13:27:00Z">
            <w:rPr>
              <w:ins w:id="1192" w:author="Lin, Yuanyuan" w:date="2019-11-29T10:37:00Z"/>
            </w:rPr>
          </w:rPrChange>
        </w:rPr>
      </w:pPr>
    </w:p>
    <w:p w14:paraId="1E732107" w14:textId="485EA8A8" w:rsidR="00517CC3" w:rsidRPr="00806052" w:rsidRDefault="005A504F" w:rsidP="00135332">
      <w:pPr>
        <w:pStyle w:val="ListParagraph"/>
        <w:numPr>
          <w:ilvl w:val="0"/>
          <w:numId w:val="21"/>
        </w:numPr>
        <w:rPr>
          <w:ins w:id="1193" w:author="Lin, Yuanyuan" w:date="2019-12-06T13:31:00Z"/>
          <w:rFonts w:ascii="Times" w:hAnsi="Times"/>
          <w:sz w:val="28"/>
          <w:szCs w:val="28"/>
          <w:rPrChange w:id="1194" w:author="Lin, Yuanyuan" w:date="2019-12-07T14:17:00Z">
            <w:rPr>
              <w:ins w:id="1195" w:author="Lin, Yuanyuan" w:date="2019-12-06T13:31:00Z"/>
            </w:rPr>
          </w:rPrChange>
        </w:rPr>
        <w:pPrChange w:id="1196" w:author="Lin, Yuanyuan" w:date="2019-12-07T12:02:00Z">
          <w:pPr/>
        </w:pPrChange>
      </w:pPr>
      <w:ins w:id="1197" w:author="Lin, Yuanyuan" w:date="2019-11-29T09:59:00Z">
        <w:r w:rsidRPr="00806052">
          <w:rPr>
            <w:rFonts w:ascii="Times" w:hAnsi="Times"/>
            <w:sz w:val="28"/>
            <w:szCs w:val="28"/>
            <w:rPrChange w:id="1198" w:author="Lin, Yuanyuan" w:date="2019-12-07T14:17:00Z">
              <w:rPr/>
            </w:rPrChange>
          </w:rPr>
          <w:t>Price Analysis</w:t>
        </w:r>
      </w:ins>
    </w:p>
    <w:p w14:paraId="0461242F" w14:textId="17D2449E" w:rsidR="00953F1E" w:rsidRDefault="00FF634F">
      <w:pPr>
        <w:rPr>
          <w:ins w:id="1199" w:author="Lin, Yuanyuan" w:date="2019-12-07T12:10:00Z"/>
          <w:rFonts w:ascii="Times" w:hAnsi="Times"/>
        </w:rPr>
      </w:pPr>
      <w:ins w:id="1200" w:author="Lin, Yuanyuan" w:date="2019-12-07T12:10:00Z">
        <w:r w:rsidRPr="00FF634F">
          <w:rPr>
            <w:rFonts w:ascii="Times" w:hAnsi="Times"/>
          </w:rPr>
          <w:t>The following plot shows the distribution of price lower than five hundred among all observations. As we know, the majority of housing would have a similar amount if they have the same location and size; this can also be inferred from the graph. The majority of the observations in the data frame are lower than two hundred and fifty.</w:t>
        </w:r>
      </w:ins>
    </w:p>
    <w:p w14:paraId="789F1459" w14:textId="77777777" w:rsidR="00FF634F" w:rsidRPr="00B7063C" w:rsidRDefault="00FF634F">
      <w:pPr>
        <w:rPr>
          <w:ins w:id="1201" w:author="Lin, Yuanyuan" w:date="2019-11-29T23:54:00Z"/>
          <w:rFonts w:ascii="Times" w:hAnsi="Times"/>
          <w:rPrChange w:id="1202" w:author="Lin, Yuanyuan" w:date="2019-12-06T13:27:00Z">
            <w:rPr>
              <w:ins w:id="1203" w:author="Lin, Yuanyuan" w:date="2019-11-29T23:54:00Z"/>
            </w:rPr>
          </w:rPrChange>
        </w:rPr>
        <w:pPrChange w:id="1204" w:author="Lin, Yuanyuan" w:date="2019-11-30T11:12:00Z">
          <w:pPr>
            <w:pStyle w:val="ListParagraph"/>
            <w:ind w:left="1080"/>
          </w:pPr>
        </w:pPrChange>
      </w:pPr>
    </w:p>
    <w:p w14:paraId="26205DB7" w14:textId="2C8035F6" w:rsidR="006E1FAA" w:rsidRPr="00B7063C" w:rsidRDefault="006E1FAA" w:rsidP="00AD7AD0">
      <w:pPr>
        <w:pStyle w:val="ListParagraph"/>
        <w:ind w:left="1080"/>
        <w:rPr>
          <w:ins w:id="1205" w:author="Lin, Yuanyuan" w:date="2019-11-29T23:54:00Z"/>
          <w:rFonts w:ascii="Times" w:hAnsi="Times"/>
          <w:rPrChange w:id="1206" w:author="Lin, Yuanyuan" w:date="2019-12-06T13:27:00Z">
            <w:rPr>
              <w:ins w:id="1207" w:author="Lin, Yuanyuan" w:date="2019-11-29T23:54:00Z"/>
            </w:rPr>
          </w:rPrChange>
        </w:rPr>
      </w:pPr>
    </w:p>
    <w:p w14:paraId="29C91E9F" w14:textId="375F350D" w:rsidR="006E1FAA" w:rsidRPr="00B7063C" w:rsidRDefault="00861275" w:rsidP="00AD7AD0">
      <w:pPr>
        <w:pStyle w:val="ListParagraph"/>
        <w:ind w:left="1080"/>
        <w:rPr>
          <w:ins w:id="1208" w:author="Lin, Yuanyuan" w:date="2019-11-29T23:54:00Z"/>
          <w:rFonts w:ascii="Times" w:hAnsi="Times"/>
          <w:rPrChange w:id="1209" w:author="Lin, Yuanyuan" w:date="2019-12-06T13:27:00Z">
            <w:rPr>
              <w:ins w:id="1210" w:author="Lin, Yuanyuan" w:date="2019-11-29T23:54:00Z"/>
            </w:rPr>
          </w:rPrChange>
        </w:rPr>
      </w:pPr>
      <w:ins w:id="1211" w:author="Lin, Yuanyuan" w:date="2019-11-29T09:58:00Z">
        <w:r w:rsidRPr="00B7063C">
          <w:rPr>
            <w:rFonts w:ascii="Times" w:hAnsi="Times"/>
            <w:noProof/>
            <w:rPrChange w:id="1212" w:author="Lin, Yuanyuan" w:date="2019-12-06T13:27:00Z">
              <w:rPr>
                <w:noProof/>
              </w:rPr>
            </w:rPrChange>
          </w:rPr>
          <w:drawing>
            <wp:anchor distT="0" distB="0" distL="114300" distR="114300" simplePos="0" relativeHeight="251662336" behindDoc="1" locked="0" layoutInCell="1" allowOverlap="1" wp14:anchorId="39C39AEF" wp14:editId="56B2EE3B">
              <wp:simplePos x="0" y="0"/>
              <wp:positionH relativeFrom="column">
                <wp:posOffset>297180</wp:posOffset>
              </wp:positionH>
              <wp:positionV relativeFrom="paragraph">
                <wp:posOffset>84224</wp:posOffset>
              </wp:positionV>
              <wp:extent cx="5245768" cy="2974844"/>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28 at 11.22.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5768" cy="2974844"/>
                      </a:xfrm>
                      <a:prstGeom prst="rect">
                        <a:avLst/>
                      </a:prstGeom>
                    </pic:spPr>
                  </pic:pic>
                </a:graphicData>
              </a:graphic>
              <wp14:sizeRelH relativeFrom="page">
                <wp14:pctWidth>0</wp14:pctWidth>
              </wp14:sizeRelH>
              <wp14:sizeRelV relativeFrom="page">
                <wp14:pctHeight>0</wp14:pctHeight>
              </wp14:sizeRelV>
            </wp:anchor>
          </w:drawing>
        </w:r>
      </w:ins>
    </w:p>
    <w:p w14:paraId="7A4069B3" w14:textId="7C392577" w:rsidR="005A504F" w:rsidRPr="00B7063C" w:rsidRDefault="005A504F" w:rsidP="00AD7AD0">
      <w:pPr>
        <w:pStyle w:val="ListParagraph"/>
        <w:ind w:left="1080"/>
        <w:rPr>
          <w:ins w:id="1213" w:author="Lin, Yuanyuan" w:date="2019-11-29T09:56:00Z"/>
          <w:rFonts w:ascii="Times" w:hAnsi="Times"/>
          <w:rPrChange w:id="1214" w:author="Lin, Yuanyuan" w:date="2019-12-06T13:27:00Z">
            <w:rPr>
              <w:ins w:id="1215" w:author="Lin, Yuanyuan" w:date="2019-11-29T09:56:00Z"/>
            </w:rPr>
          </w:rPrChange>
        </w:rPr>
      </w:pPr>
    </w:p>
    <w:p w14:paraId="7792B554" w14:textId="70E5202C" w:rsidR="005A504F" w:rsidRPr="00B7063C" w:rsidRDefault="005A504F" w:rsidP="00AD7AD0">
      <w:pPr>
        <w:pStyle w:val="ListParagraph"/>
        <w:ind w:left="1080"/>
        <w:rPr>
          <w:ins w:id="1216" w:author="Lin, Yuanyuan" w:date="2019-11-29T09:56:00Z"/>
          <w:rFonts w:ascii="Times" w:hAnsi="Times"/>
          <w:rPrChange w:id="1217" w:author="Lin, Yuanyuan" w:date="2019-12-06T13:27:00Z">
            <w:rPr>
              <w:ins w:id="1218" w:author="Lin, Yuanyuan" w:date="2019-11-29T09:56:00Z"/>
            </w:rPr>
          </w:rPrChange>
        </w:rPr>
      </w:pPr>
    </w:p>
    <w:p w14:paraId="7A109C0A" w14:textId="538B868C" w:rsidR="005A504F" w:rsidRPr="00B7063C" w:rsidRDefault="005A504F" w:rsidP="00AD7AD0">
      <w:pPr>
        <w:pStyle w:val="ListParagraph"/>
        <w:ind w:left="1080"/>
        <w:rPr>
          <w:ins w:id="1219" w:author="Lin, Yuanyuan" w:date="2019-11-29T09:56:00Z"/>
          <w:rFonts w:ascii="Times" w:hAnsi="Times"/>
          <w:rPrChange w:id="1220" w:author="Lin, Yuanyuan" w:date="2019-12-06T13:27:00Z">
            <w:rPr>
              <w:ins w:id="1221" w:author="Lin, Yuanyuan" w:date="2019-11-29T09:56:00Z"/>
            </w:rPr>
          </w:rPrChange>
        </w:rPr>
      </w:pPr>
    </w:p>
    <w:p w14:paraId="135F2FA1" w14:textId="4615C1FC" w:rsidR="005A504F" w:rsidRPr="00B7063C" w:rsidRDefault="005A504F" w:rsidP="00AD7AD0">
      <w:pPr>
        <w:pStyle w:val="ListParagraph"/>
        <w:ind w:left="1080"/>
        <w:rPr>
          <w:ins w:id="1222" w:author="Lin, Yuanyuan" w:date="2019-11-29T09:52:00Z"/>
          <w:rFonts w:ascii="Times" w:hAnsi="Times"/>
          <w:rPrChange w:id="1223" w:author="Lin, Yuanyuan" w:date="2019-12-06T13:27:00Z">
            <w:rPr>
              <w:ins w:id="1224" w:author="Lin, Yuanyuan" w:date="2019-11-29T09:52:00Z"/>
            </w:rPr>
          </w:rPrChange>
        </w:rPr>
      </w:pPr>
    </w:p>
    <w:p w14:paraId="5B913243" w14:textId="4F79079B" w:rsidR="00AD7AD0" w:rsidRPr="00B7063C" w:rsidRDefault="00AD7AD0" w:rsidP="00AD7AD0">
      <w:pPr>
        <w:rPr>
          <w:ins w:id="1225" w:author="Lin, Yuanyuan" w:date="2019-11-29T09:52:00Z"/>
          <w:rFonts w:ascii="Times" w:hAnsi="Times"/>
          <w:rPrChange w:id="1226" w:author="Lin, Yuanyuan" w:date="2019-12-06T13:27:00Z">
            <w:rPr>
              <w:ins w:id="1227" w:author="Lin, Yuanyuan" w:date="2019-11-29T09:52:00Z"/>
            </w:rPr>
          </w:rPrChange>
        </w:rPr>
      </w:pPr>
    </w:p>
    <w:p w14:paraId="2053573F" w14:textId="39004EFA" w:rsidR="005A504F" w:rsidRPr="00B7063C" w:rsidRDefault="00AD7AD0" w:rsidP="00AD7AD0">
      <w:pPr>
        <w:rPr>
          <w:ins w:id="1228" w:author="Lin, Yuanyuan" w:date="2019-11-29T09:59:00Z"/>
          <w:rFonts w:ascii="Times" w:hAnsi="Times"/>
          <w:rPrChange w:id="1229" w:author="Lin, Yuanyuan" w:date="2019-12-06T13:27:00Z">
            <w:rPr>
              <w:ins w:id="1230" w:author="Lin, Yuanyuan" w:date="2019-11-29T09:59:00Z"/>
            </w:rPr>
          </w:rPrChange>
        </w:rPr>
      </w:pPr>
      <w:ins w:id="1231" w:author="Lin, Yuanyuan" w:date="2019-11-29T09:52:00Z">
        <w:r w:rsidRPr="00B7063C">
          <w:rPr>
            <w:rFonts w:ascii="Times" w:hAnsi="Times"/>
            <w:rPrChange w:id="1232" w:author="Lin, Yuanyuan" w:date="2019-12-06T13:27:00Z">
              <w:rPr/>
            </w:rPrChange>
          </w:rPr>
          <w:t xml:space="preserve"> </w:t>
        </w:r>
      </w:ins>
    </w:p>
    <w:p w14:paraId="10C89AB0" w14:textId="60E67F82" w:rsidR="005A504F" w:rsidRPr="00B7063C" w:rsidRDefault="005A504F" w:rsidP="00AD7AD0">
      <w:pPr>
        <w:rPr>
          <w:ins w:id="1233" w:author="Lin, Yuanyuan" w:date="2019-11-29T09:59:00Z"/>
          <w:rFonts w:ascii="Times" w:hAnsi="Times"/>
          <w:rPrChange w:id="1234" w:author="Lin, Yuanyuan" w:date="2019-12-06T13:27:00Z">
            <w:rPr>
              <w:ins w:id="1235" w:author="Lin, Yuanyuan" w:date="2019-11-29T09:59:00Z"/>
            </w:rPr>
          </w:rPrChange>
        </w:rPr>
      </w:pPr>
    </w:p>
    <w:p w14:paraId="73FFD1E8" w14:textId="01958E3C" w:rsidR="005A504F" w:rsidRPr="00B7063C" w:rsidRDefault="005A504F" w:rsidP="00AD7AD0">
      <w:pPr>
        <w:rPr>
          <w:ins w:id="1236" w:author="Lin, Yuanyuan" w:date="2019-11-29T09:59:00Z"/>
          <w:rFonts w:ascii="Times" w:hAnsi="Times"/>
          <w:rPrChange w:id="1237" w:author="Lin, Yuanyuan" w:date="2019-12-06T13:27:00Z">
            <w:rPr>
              <w:ins w:id="1238" w:author="Lin, Yuanyuan" w:date="2019-11-29T09:59:00Z"/>
            </w:rPr>
          </w:rPrChange>
        </w:rPr>
      </w:pPr>
    </w:p>
    <w:p w14:paraId="72A2B4D3" w14:textId="7B2A08B8" w:rsidR="005A504F" w:rsidRPr="00B7063C" w:rsidRDefault="005A504F" w:rsidP="00AD7AD0">
      <w:pPr>
        <w:rPr>
          <w:ins w:id="1239" w:author="Lin, Yuanyuan" w:date="2019-11-29T09:59:00Z"/>
          <w:rFonts w:ascii="Times" w:hAnsi="Times"/>
          <w:rPrChange w:id="1240" w:author="Lin, Yuanyuan" w:date="2019-12-06T13:27:00Z">
            <w:rPr>
              <w:ins w:id="1241" w:author="Lin, Yuanyuan" w:date="2019-11-29T09:59:00Z"/>
            </w:rPr>
          </w:rPrChange>
        </w:rPr>
      </w:pPr>
    </w:p>
    <w:p w14:paraId="06A57B72" w14:textId="393F6073" w:rsidR="005A504F" w:rsidRPr="00B7063C" w:rsidRDefault="005A504F" w:rsidP="00AD7AD0">
      <w:pPr>
        <w:rPr>
          <w:ins w:id="1242" w:author="Lin, Yuanyuan" w:date="2019-11-29T09:59:00Z"/>
          <w:rFonts w:ascii="Times" w:hAnsi="Times"/>
          <w:rPrChange w:id="1243" w:author="Lin, Yuanyuan" w:date="2019-12-06T13:27:00Z">
            <w:rPr>
              <w:ins w:id="1244" w:author="Lin, Yuanyuan" w:date="2019-11-29T09:59:00Z"/>
            </w:rPr>
          </w:rPrChange>
        </w:rPr>
      </w:pPr>
    </w:p>
    <w:p w14:paraId="07EEE8B4" w14:textId="77777777" w:rsidR="005A504F" w:rsidRPr="00B7063C" w:rsidRDefault="005A504F" w:rsidP="00AD7AD0">
      <w:pPr>
        <w:rPr>
          <w:ins w:id="1245" w:author="Lin, Yuanyuan" w:date="2019-11-29T09:59:00Z"/>
          <w:rFonts w:ascii="Times" w:hAnsi="Times"/>
          <w:rPrChange w:id="1246" w:author="Lin, Yuanyuan" w:date="2019-12-06T13:27:00Z">
            <w:rPr>
              <w:ins w:id="1247" w:author="Lin, Yuanyuan" w:date="2019-11-29T09:59:00Z"/>
            </w:rPr>
          </w:rPrChange>
        </w:rPr>
      </w:pPr>
    </w:p>
    <w:p w14:paraId="11910817" w14:textId="77777777" w:rsidR="005A504F" w:rsidRPr="00B7063C" w:rsidRDefault="005A504F" w:rsidP="00AD7AD0">
      <w:pPr>
        <w:rPr>
          <w:ins w:id="1248" w:author="Lin, Yuanyuan" w:date="2019-11-29T09:59:00Z"/>
          <w:rFonts w:ascii="Times" w:hAnsi="Times"/>
          <w:rPrChange w:id="1249" w:author="Lin, Yuanyuan" w:date="2019-12-06T13:27:00Z">
            <w:rPr>
              <w:ins w:id="1250" w:author="Lin, Yuanyuan" w:date="2019-11-29T09:59:00Z"/>
            </w:rPr>
          </w:rPrChange>
        </w:rPr>
      </w:pPr>
    </w:p>
    <w:p w14:paraId="2A698066" w14:textId="77777777" w:rsidR="005A504F" w:rsidRPr="00B7063C" w:rsidRDefault="005A504F" w:rsidP="00AD7AD0">
      <w:pPr>
        <w:rPr>
          <w:ins w:id="1251" w:author="Lin, Yuanyuan" w:date="2019-11-29T09:59:00Z"/>
          <w:rFonts w:ascii="Times" w:hAnsi="Times"/>
          <w:rPrChange w:id="1252" w:author="Lin, Yuanyuan" w:date="2019-12-06T13:27:00Z">
            <w:rPr>
              <w:ins w:id="1253" w:author="Lin, Yuanyuan" w:date="2019-11-29T09:59:00Z"/>
            </w:rPr>
          </w:rPrChange>
        </w:rPr>
      </w:pPr>
    </w:p>
    <w:p w14:paraId="4F61D88A" w14:textId="77777777" w:rsidR="005A504F" w:rsidRPr="00B7063C" w:rsidRDefault="005A504F" w:rsidP="00AD7AD0">
      <w:pPr>
        <w:rPr>
          <w:ins w:id="1254" w:author="Lin, Yuanyuan" w:date="2019-11-29T09:59:00Z"/>
          <w:rFonts w:ascii="Times" w:hAnsi="Times"/>
          <w:rPrChange w:id="1255" w:author="Lin, Yuanyuan" w:date="2019-12-06T13:27:00Z">
            <w:rPr>
              <w:ins w:id="1256" w:author="Lin, Yuanyuan" w:date="2019-11-29T09:59:00Z"/>
            </w:rPr>
          </w:rPrChange>
        </w:rPr>
      </w:pPr>
    </w:p>
    <w:p w14:paraId="289246AF" w14:textId="77777777" w:rsidR="005A504F" w:rsidRPr="00B7063C" w:rsidRDefault="005A504F" w:rsidP="00AD7AD0">
      <w:pPr>
        <w:rPr>
          <w:ins w:id="1257" w:author="Lin, Yuanyuan" w:date="2019-11-29T09:59:00Z"/>
          <w:rFonts w:ascii="Times" w:hAnsi="Times"/>
          <w:rPrChange w:id="1258" w:author="Lin, Yuanyuan" w:date="2019-12-06T13:27:00Z">
            <w:rPr>
              <w:ins w:id="1259" w:author="Lin, Yuanyuan" w:date="2019-11-29T09:59:00Z"/>
            </w:rPr>
          </w:rPrChange>
        </w:rPr>
      </w:pPr>
    </w:p>
    <w:p w14:paraId="5385C0C5" w14:textId="77777777" w:rsidR="005A504F" w:rsidRPr="00B7063C" w:rsidRDefault="005A504F" w:rsidP="00AD7AD0">
      <w:pPr>
        <w:rPr>
          <w:ins w:id="1260" w:author="Lin, Yuanyuan" w:date="2019-11-29T09:59:00Z"/>
          <w:rFonts w:ascii="Times" w:hAnsi="Times"/>
          <w:rPrChange w:id="1261" w:author="Lin, Yuanyuan" w:date="2019-12-06T13:27:00Z">
            <w:rPr>
              <w:ins w:id="1262" w:author="Lin, Yuanyuan" w:date="2019-11-29T09:59:00Z"/>
            </w:rPr>
          </w:rPrChange>
        </w:rPr>
      </w:pPr>
    </w:p>
    <w:p w14:paraId="595B480D" w14:textId="77777777" w:rsidR="005A504F" w:rsidRPr="00B7063C" w:rsidRDefault="005A504F" w:rsidP="00AD7AD0">
      <w:pPr>
        <w:rPr>
          <w:ins w:id="1263" w:author="Lin, Yuanyuan" w:date="2019-11-29T09:59:00Z"/>
          <w:rFonts w:ascii="Times" w:hAnsi="Times"/>
          <w:rPrChange w:id="1264" w:author="Lin, Yuanyuan" w:date="2019-12-06T13:27:00Z">
            <w:rPr>
              <w:ins w:id="1265" w:author="Lin, Yuanyuan" w:date="2019-11-29T09:59:00Z"/>
            </w:rPr>
          </w:rPrChange>
        </w:rPr>
      </w:pPr>
    </w:p>
    <w:p w14:paraId="5D7B336C" w14:textId="7EEE1AC4" w:rsidR="005A504F" w:rsidRPr="00B7063C" w:rsidRDefault="005A504F" w:rsidP="00AD7AD0">
      <w:pPr>
        <w:rPr>
          <w:ins w:id="1266" w:author="Lin, Yuanyuan" w:date="2019-11-30T00:27:00Z"/>
          <w:rFonts w:ascii="Times" w:hAnsi="Times"/>
          <w:rPrChange w:id="1267" w:author="Lin, Yuanyuan" w:date="2019-12-06T13:27:00Z">
            <w:rPr>
              <w:ins w:id="1268" w:author="Lin, Yuanyuan" w:date="2019-11-30T00:27:00Z"/>
            </w:rPr>
          </w:rPrChange>
        </w:rPr>
      </w:pPr>
    </w:p>
    <w:p w14:paraId="121D5511" w14:textId="673FF7E4" w:rsidR="008926B7" w:rsidRPr="00B7063C" w:rsidRDefault="000D748D" w:rsidP="009E5490">
      <w:pPr>
        <w:jc w:val="center"/>
        <w:rPr>
          <w:ins w:id="1269" w:author="Lin, Yuanyuan" w:date="2019-12-06T12:37:00Z"/>
          <w:rFonts w:ascii="Times" w:hAnsi="Times"/>
          <w:rPrChange w:id="1270" w:author="Lin, Yuanyuan" w:date="2019-12-06T13:27:00Z">
            <w:rPr>
              <w:ins w:id="1271" w:author="Lin, Yuanyuan" w:date="2019-12-06T12:37:00Z"/>
            </w:rPr>
          </w:rPrChange>
        </w:rPr>
      </w:pPr>
      <w:ins w:id="1272" w:author="Lin, Yuanyuan" w:date="2019-11-30T14:13:00Z">
        <w:r w:rsidRPr="00B7063C">
          <w:rPr>
            <w:rFonts w:ascii="Times" w:hAnsi="Times"/>
            <w:rPrChange w:id="1273" w:author="Lin, Yuanyuan" w:date="2019-12-06T13:27:00Z">
              <w:rPr/>
            </w:rPrChange>
          </w:rPr>
          <w:t>Table 3.8</w:t>
        </w:r>
      </w:ins>
    </w:p>
    <w:p w14:paraId="1C15DCF7" w14:textId="77777777" w:rsidR="009E5490" w:rsidRPr="00B7063C" w:rsidRDefault="009E5490">
      <w:pPr>
        <w:jc w:val="center"/>
        <w:rPr>
          <w:ins w:id="1274" w:author="Lin, Yuanyuan" w:date="2019-11-29T09:59:00Z"/>
          <w:rFonts w:ascii="Times" w:hAnsi="Times"/>
          <w:rPrChange w:id="1275" w:author="Lin, Yuanyuan" w:date="2019-12-06T13:27:00Z">
            <w:rPr>
              <w:ins w:id="1276" w:author="Lin, Yuanyuan" w:date="2019-11-29T09:59:00Z"/>
            </w:rPr>
          </w:rPrChange>
        </w:rPr>
        <w:pPrChange w:id="1277" w:author="Lin, Yuanyuan" w:date="2019-12-06T12:37:00Z">
          <w:pPr/>
        </w:pPrChange>
      </w:pPr>
    </w:p>
    <w:p w14:paraId="2E8FD554" w14:textId="77777777" w:rsidR="005A504F" w:rsidRPr="00B7063C" w:rsidRDefault="005A504F" w:rsidP="00AD7AD0">
      <w:pPr>
        <w:rPr>
          <w:ins w:id="1278" w:author="Lin, Yuanyuan" w:date="2019-11-29T09:59:00Z"/>
          <w:rFonts w:ascii="Times" w:hAnsi="Times"/>
          <w:rPrChange w:id="1279" w:author="Lin, Yuanyuan" w:date="2019-12-06T13:27:00Z">
            <w:rPr>
              <w:ins w:id="1280" w:author="Lin, Yuanyuan" w:date="2019-11-29T09:59:00Z"/>
            </w:rPr>
          </w:rPrChange>
        </w:rPr>
      </w:pPr>
    </w:p>
    <w:p w14:paraId="64721E5E" w14:textId="3F4A3A97" w:rsidR="005A504F" w:rsidRPr="00806052" w:rsidRDefault="006F6C03">
      <w:pPr>
        <w:rPr>
          <w:ins w:id="1281" w:author="Lin, Yuanyuan" w:date="2019-11-29T10:35:00Z"/>
          <w:rFonts w:ascii="Times" w:hAnsi="Times"/>
          <w:sz w:val="28"/>
          <w:szCs w:val="28"/>
          <w:rPrChange w:id="1282" w:author="Lin, Yuanyuan" w:date="2019-12-07T14:17:00Z">
            <w:rPr>
              <w:ins w:id="1283" w:author="Lin, Yuanyuan" w:date="2019-11-29T10:35:00Z"/>
            </w:rPr>
          </w:rPrChange>
        </w:rPr>
      </w:pPr>
      <w:ins w:id="1284" w:author="Lin, Yuanyuan" w:date="2019-11-29T10:34:00Z">
        <w:r w:rsidRPr="00B7063C">
          <w:rPr>
            <w:rFonts w:ascii="Times" w:hAnsi="Times"/>
            <w:rPrChange w:id="1285" w:author="Lin, Yuanyuan" w:date="2019-12-06T13:27:00Z">
              <w:rPr/>
            </w:rPrChange>
          </w:rPr>
          <w:t xml:space="preserve"> </w:t>
        </w:r>
      </w:ins>
      <w:ins w:id="1286" w:author="Lin, Yuanyuan" w:date="2019-11-30T14:27:00Z">
        <w:r w:rsidR="00A959F6" w:rsidRPr="00B7063C">
          <w:rPr>
            <w:rFonts w:ascii="Times" w:hAnsi="Times"/>
            <w:rPrChange w:id="1287" w:author="Lin, Yuanyuan" w:date="2019-12-06T13:27:00Z">
              <w:rPr/>
            </w:rPrChange>
          </w:rPr>
          <w:t xml:space="preserve">6. </w:t>
        </w:r>
      </w:ins>
      <w:ins w:id="1288" w:author="Lin, Yuanyuan" w:date="2019-11-29T10:35:00Z">
        <w:r w:rsidRPr="00B7063C">
          <w:rPr>
            <w:rFonts w:ascii="Times" w:hAnsi="Times"/>
            <w:rPrChange w:id="1289" w:author="Lin, Yuanyuan" w:date="2019-12-06T13:27:00Z">
              <w:rPr/>
            </w:rPrChange>
          </w:rPr>
          <w:t xml:space="preserve"> </w:t>
        </w:r>
        <w:r w:rsidRPr="00806052">
          <w:rPr>
            <w:rFonts w:ascii="Times" w:hAnsi="Times"/>
            <w:sz w:val="28"/>
            <w:szCs w:val="28"/>
            <w:rPrChange w:id="1290" w:author="Lin, Yuanyuan" w:date="2019-12-07T14:17:00Z">
              <w:rPr/>
            </w:rPrChange>
          </w:rPr>
          <w:t xml:space="preserve">Mapping of </w:t>
        </w:r>
      </w:ins>
      <w:ins w:id="1291" w:author="Lin, Yuanyuan" w:date="2019-11-30T14:21:00Z">
        <w:r w:rsidR="005E3454" w:rsidRPr="00806052">
          <w:rPr>
            <w:rFonts w:ascii="Times" w:hAnsi="Times"/>
            <w:sz w:val="28"/>
            <w:szCs w:val="28"/>
            <w:rPrChange w:id="1292" w:author="Lin, Yuanyuan" w:date="2019-12-07T14:17:00Z">
              <w:rPr/>
            </w:rPrChange>
          </w:rPr>
          <w:t>Rental Housing</w:t>
        </w:r>
      </w:ins>
    </w:p>
    <w:p w14:paraId="54FB04A3" w14:textId="77777777" w:rsidR="005E3454" w:rsidRPr="00B7063C" w:rsidRDefault="005E3454" w:rsidP="00AD7AD0">
      <w:pPr>
        <w:rPr>
          <w:ins w:id="1293" w:author="Lin, Yuanyuan" w:date="2019-11-30T14:16:00Z"/>
          <w:rFonts w:ascii="Times" w:hAnsi="Times"/>
          <w:rPrChange w:id="1294" w:author="Lin, Yuanyuan" w:date="2019-12-06T13:27:00Z">
            <w:rPr>
              <w:ins w:id="1295" w:author="Lin, Yuanyuan" w:date="2019-11-30T14:16:00Z"/>
            </w:rPr>
          </w:rPrChange>
        </w:rPr>
      </w:pPr>
    </w:p>
    <w:p w14:paraId="20002131" w14:textId="38A9519C" w:rsidR="006F6C03" w:rsidRDefault="00FF634F" w:rsidP="00AD7AD0">
      <w:pPr>
        <w:rPr>
          <w:ins w:id="1296" w:author="Lin, Yuanyuan" w:date="2019-12-07T12:12:00Z"/>
          <w:rFonts w:ascii="Times" w:hAnsi="Times"/>
        </w:rPr>
      </w:pPr>
      <w:ins w:id="1297" w:author="Lin, Yuanyuan" w:date="2019-12-07T12:12:00Z">
        <w:r w:rsidRPr="00FF634F">
          <w:rPr>
            <w:rFonts w:ascii="Times" w:hAnsi="Times"/>
          </w:rPr>
          <w:t>The map below shows the location of Airbnb housing in Los Angela. There is a large number of certain house areas. This is likely to be correlated with surroundings. Since Hollywood, Mid-Wilshire and Venice are the most developed and popular area compared to other neighborhoods. Higher demand leads to a large amount of housing for rental.</w:t>
        </w:r>
      </w:ins>
    </w:p>
    <w:p w14:paraId="52ACABB5" w14:textId="77777777" w:rsidR="00FF634F" w:rsidRPr="00B7063C" w:rsidRDefault="00FF634F" w:rsidP="00AD7AD0">
      <w:pPr>
        <w:rPr>
          <w:ins w:id="1298" w:author="Lin, Yuanyuan" w:date="2019-11-30T14:27:00Z"/>
          <w:rFonts w:ascii="Times" w:hAnsi="Times"/>
          <w:rPrChange w:id="1299" w:author="Lin, Yuanyuan" w:date="2019-12-06T13:27:00Z">
            <w:rPr>
              <w:ins w:id="1300" w:author="Lin, Yuanyuan" w:date="2019-11-30T14:27:00Z"/>
            </w:rPr>
          </w:rPrChange>
        </w:rPr>
      </w:pPr>
    </w:p>
    <w:p w14:paraId="7C12A6D8" w14:textId="2E37792A" w:rsidR="00A959F6" w:rsidRPr="00B7063C" w:rsidRDefault="00A959F6" w:rsidP="00AD7AD0">
      <w:pPr>
        <w:rPr>
          <w:ins w:id="1301" w:author="Lin, Yuanyuan" w:date="2019-11-30T14:27:00Z"/>
          <w:rFonts w:ascii="Times" w:hAnsi="Times"/>
          <w:rPrChange w:id="1302" w:author="Lin, Yuanyuan" w:date="2019-12-06T13:27:00Z">
            <w:rPr>
              <w:ins w:id="1303" w:author="Lin, Yuanyuan" w:date="2019-11-30T14:27:00Z"/>
            </w:rPr>
          </w:rPrChange>
        </w:rPr>
      </w:pPr>
    </w:p>
    <w:p w14:paraId="3CDF95A7" w14:textId="17E4BE36" w:rsidR="00A959F6" w:rsidRPr="00B7063C" w:rsidRDefault="00A959F6" w:rsidP="00AD7AD0">
      <w:pPr>
        <w:rPr>
          <w:ins w:id="1304" w:author="Lin, Yuanyuan" w:date="2019-11-29T10:35:00Z"/>
          <w:rFonts w:ascii="Times" w:hAnsi="Times"/>
          <w:rPrChange w:id="1305" w:author="Lin, Yuanyuan" w:date="2019-12-06T13:27:00Z">
            <w:rPr>
              <w:ins w:id="1306" w:author="Lin, Yuanyuan" w:date="2019-11-29T10:35:00Z"/>
            </w:rPr>
          </w:rPrChange>
        </w:rPr>
      </w:pPr>
    </w:p>
    <w:p w14:paraId="78876D75" w14:textId="0F6B14BE" w:rsidR="006F6C03" w:rsidRPr="00B7063C" w:rsidRDefault="006F6C03" w:rsidP="00AD7AD0">
      <w:pPr>
        <w:rPr>
          <w:ins w:id="1307" w:author="Lin, Yuanyuan" w:date="2019-11-29T10:35:00Z"/>
          <w:rFonts w:ascii="Times" w:hAnsi="Times"/>
          <w:rPrChange w:id="1308" w:author="Lin, Yuanyuan" w:date="2019-12-06T13:27:00Z">
            <w:rPr>
              <w:ins w:id="1309" w:author="Lin, Yuanyuan" w:date="2019-11-29T10:35:00Z"/>
            </w:rPr>
          </w:rPrChange>
        </w:rPr>
      </w:pPr>
    </w:p>
    <w:p w14:paraId="6C6583B5" w14:textId="50D78925" w:rsidR="006F6C03" w:rsidRDefault="006F6C03" w:rsidP="00AD7AD0">
      <w:pPr>
        <w:rPr>
          <w:ins w:id="1310" w:author="Lin, Yuanyuan" w:date="2019-12-07T12:47:00Z"/>
          <w:rFonts w:ascii="Times" w:hAnsi="Times"/>
        </w:rPr>
      </w:pPr>
    </w:p>
    <w:p w14:paraId="77B52BED" w14:textId="7C631AFB" w:rsidR="00DC679C" w:rsidRDefault="00DC679C" w:rsidP="00AD7AD0">
      <w:pPr>
        <w:rPr>
          <w:ins w:id="1311" w:author="Lin, Yuanyuan" w:date="2019-12-07T12:47:00Z"/>
          <w:rFonts w:ascii="Times" w:hAnsi="Times"/>
        </w:rPr>
      </w:pPr>
    </w:p>
    <w:p w14:paraId="7E142D77" w14:textId="77777777" w:rsidR="00DC679C" w:rsidRPr="00B7063C" w:rsidRDefault="00DC679C" w:rsidP="00AD7AD0">
      <w:pPr>
        <w:rPr>
          <w:ins w:id="1312" w:author="Lin, Yuanyuan" w:date="2019-11-29T10:35:00Z"/>
          <w:rFonts w:ascii="Times" w:hAnsi="Times"/>
          <w:rPrChange w:id="1313" w:author="Lin, Yuanyuan" w:date="2019-12-06T13:27:00Z">
            <w:rPr>
              <w:ins w:id="1314" w:author="Lin, Yuanyuan" w:date="2019-11-29T10:35:00Z"/>
            </w:rPr>
          </w:rPrChange>
        </w:rPr>
      </w:pPr>
    </w:p>
    <w:p w14:paraId="369334B8" w14:textId="59A7F72B" w:rsidR="006F6C03" w:rsidRPr="00B7063C" w:rsidRDefault="006F6C03" w:rsidP="00AD7AD0">
      <w:pPr>
        <w:rPr>
          <w:ins w:id="1315" w:author="Lin, Yuanyuan" w:date="2019-11-29T10:35:00Z"/>
          <w:rFonts w:ascii="Times" w:hAnsi="Times"/>
          <w:rPrChange w:id="1316" w:author="Lin, Yuanyuan" w:date="2019-12-06T13:27:00Z">
            <w:rPr>
              <w:ins w:id="1317" w:author="Lin, Yuanyuan" w:date="2019-11-29T10:35:00Z"/>
            </w:rPr>
          </w:rPrChange>
        </w:rPr>
      </w:pPr>
    </w:p>
    <w:p w14:paraId="0155DF4C" w14:textId="1B86FBE0" w:rsidR="006F6C03" w:rsidRPr="00B7063C" w:rsidRDefault="006F6C03" w:rsidP="00AD7AD0">
      <w:pPr>
        <w:rPr>
          <w:ins w:id="1318" w:author="Lin, Yuanyuan" w:date="2019-11-29T10:35:00Z"/>
          <w:rFonts w:ascii="Times" w:hAnsi="Times"/>
          <w:rPrChange w:id="1319" w:author="Lin, Yuanyuan" w:date="2019-12-06T13:27:00Z">
            <w:rPr>
              <w:ins w:id="1320" w:author="Lin, Yuanyuan" w:date="2019-11-29T10:35:00Z"/>
            </w:rPr>
          </w:rPrChange>
        </w:rPr>
      </w:pPr>
    </w:p>
    <w:p w14:paraId="734FC7E1" w14:textId="77777777" w:rsidR="00517CC3" w:rsidRDefault="00517CC3" w:rsidP="00AD7AD0">
      <w:pPr>
        <w:rPr>
          <w:ins w:id="1321" w:author="Lin, Yuanyuan" w:date="2019-12-06T13:31:00Z"/>
          <w:rFonts w:ascii="Times" w:hAnsi="Times"/>
        </w:rPr>
      </w:pPr>
    </w:p>
    <w:p w14:paraId="21AE33E8" w14:textId="56B3F9A6" w:rsidR="006F6C03" w:rsidRPr="00B7063C" w:rsidRDefault="00517CC3" w:rsidP="00AD7AD0">
      <w:pPr>
        <w:rPr>
          <w:ins w:id="1322" w:author="Lin, Yuanyuan" w:date="2019-11-29T10:35:00Z"/>
          <w:rFonts w:ascii="Times" w:hAnsi="Times"/>
          <w:rPrChange w:id="1323" w:author="Lin, Yuanyuan" w:date="2019-12-06T13:27:00Z">
            <w:rPr>
              <w:ins w:id="1324" w:author="Lin, Yuanyuan" w:date="2019-11-29T10:35:00Z"/>
            </w:rPr>
          </w:rPrChange>
        </w:rPr>
      </w:pPr>
      <w:ins w:id="1325" w:author="Lin, Yuanyuan" w:date="2019-11-29T10:35:00Z">
        <w:r w:rsidRPr="00B7063C">
          <w:rPr>
            <w:rFonts w:ascii="Times" w:hAnsi="Times"/>
            <w:noProof/>
            <w:rPrChange w:id="1326" w:author="Lin, Yuanyuan" w:date="2019-12-06T13:27:00Z">
              <w:rPr>
                <w:noProof/>
              </w:rPr>
            </w:rPrChange>
          </w:rPr>
          <w:drawing>
            <wp:anchor distT="0" distB="0" distL="114300" distR="114300" simplePos="0" relativeHeight="251671552" behindDoc="1" locked="0" layoutInCell="1" allowOverlap="1" wp14:anchorId="03A534CF" wp14:editId="0AD47CDA">
              <wp:simplePos x="0" y="0"/>
              <wp:positionH relativeFrom="column">
                <wp:posOffset>1362922</wp:posOffset>
              </wp:positionH>
              <wp:positionV relativeFrom="paragraph">
                <wp:posOffset>73448</wp:posOffset>
              </wp:positionV>
              <wp:extent cx="3378267" cy="2181437"/>
              <wp:effectExtent l="0" t="0" r="0" b="3175"/>
              <wp:wrapNone/>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28 at 11.37.3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267" cy="2181437"/>
                      </a:xfrm>
                      <a:prstGeom prst="rect">
                        <a:avLst/>
                      </a:prstGeom>
                    </pic:spPr>
                  </pic:pic>
                </a:graphicData>
              </a:graphic>
              <wp14:sizeRelH relativeFrom="page">
                <wp14:pctWidth>0</wp14:pctWidth>
              </wp14:sizeRelH>
              <wp14:sizeRelV relativeFrom="page">
                <wp14:pctHeight>0</wp14:pctHeight>
              </wp14:sizeRelV>
            </wp:anchor>
          </w:drawing>
        </w:r>
      </w:ins>
    </w:p>
    <w:p w14:paraId="25C0B024" w14:textId="41E1AE41" w:rsidR="006F6C03" w:rsidRPr="00B7063C" w:rsidRDefault="006F6C03" w:rsidP="00AD7AD0">
      <w:pPr>
        <w:rPr>
          <w:ins w:id="1327" w:author="Lin, Yuanyuan" w:date="2019-11-29T10:35:00Z"/>
          <w:rFonts w:ascii="Times" w:hAnsi="Times"/>
          <w:rPrChange w:id="1328" w:author="Lin, Yuanyuan" w:date="2019-12-06T13:27:00Z">
            <w:rPr>
              <w:ins w:id="1329" w:author="Lin, Yuanyuan" w:date="2019-11-29T10:35:00Z"/>
            </w:rPr>
          </w:rPrChange>
        </w:rPr>
      </w:pPr>
    </w:p>
    <w:p w14:paraId="5D1E089A" w14:textId="1AD369C6" w:rsidR="00277B7E" w:rsidRPr="00B7063C" w:rsidRDefault="00277B7E" w:rsidP="00AD7AD0">
      <w:pPr>
        <w:rPr>
          <w:ins w:id="1330" w:author="Lin, Yuanyuan" w:date="2019-11-29T10:38:00Z"/>
          <w:rFonts w:ascii="Times" w:hAnsi="Times"/>
          <w:rPrChange w:id="1331" w:author="Lin, Yuanyuan" w:date="2019-12-06T13:27:00Z">
            <w:rPr>
              <w:ins w:id="1332" w:author="Lin, Yuanyuan" w:date="2019-11-29T10:38:00Z"/>
            </w:rPr>
          </w:rPrChange>
        </w:rPr>
      </w:pPr>
    </w:p>
    <w:p w14:paraId="0CA034AB" w14:textId="79114934" w:rsidR="00277B7E" w:rsidRPr="00B7063C" w:rsidRDefault="00277B7E" w:rsidP="00AD7AD0">
      <w:pPr>
        <w:rPr>
          <w:ins w:id="1333" w:author="Lin, Yuanyuan" w:date="2019-11-29T10:38:00Z"/>
          <w:rFonts w:ascii="Times" w:hAnsi="Times"/>
          <w:rPrChange w:id="1334" w:author="Lin, Yuanyuan" w:date="2019-12-06T13:27:00Z">
            <w:rPr>
              <w:ins w:id="1335" w:author="Lin, Yuanyuan" w:date="2019-11-29T10:38:00Z"/>
            </w:rPr>
          </w:rPrChange>
        </w:rPr>
      </w:pPr>
    </w:p>
    <w:p w14:paraId="27323BDD" w14:textId="4D2F5D62" w:rsidR="00277B7E" w:rsidRPr="00B7063C" w:rsidRDefault="00277B7E" w:rsidP="00AD7AD0">
      <w:pPr>
        <w:rPr>
          <w:ins w:id="1336" w:author="Lin, Yuanyuan" w:date="2019-11-29T10:38:00Z"/>
          <w:rFonts w:ascii="Times" w:hAnsi="Times"/>
          <w:rPrChange w:id="1337" w:author="Lin, Yuanyuan" w:date="2019-12-06T13:27:00Z">
            <w:rPr>
              <w:ins w:id="1338" w:author="Lin, Yuanyuan" w:date="2019-11-29T10:38:00Z"/>
            </w:rPr>
          </w:rPrChange>
        </w:rPr>
      </w:pPr>
    </w:p>
    <w:p w14:paraId="2D1E591C" w14:textId="004D5F38" w:rsidR="00277B7E" w:rsidRPr="00B7063C" w:rsidRDefault="00277B7E" w:rsidP="00AD7AD0">
      <w:pPr>
        <w:rPr>
          <w:ins w:id="1339" w:author="Lin, Yuanyuan" w:date="2019-11-29T10:38:00Z"/>
          <w:rFonts w:ascii="Times" w:hAnsi="Times"/>
          <w:rPrChange w:id="1340" w:author="Lin, Yuanyuan" w:date="2019-12-06T13:27:00Z">
            <w:rPr>
              <w:ins w:id="1341" w:author="Lin, Yuanyuan" w:date="2019-11-29T10:38:00Z"/>
            </w:rPr>
          </w:rPrChange>
        </w:rPr>
      </w:pPr>
    </w:p>
    <w:p w14:paraId="334A84DE" w14:textId="5AB63C76" w:rsidR="00277B7E" w:rsidRPr="00B7063C" w:rsidRDefault="00277B7E" w:rsidP="00AD7AD0">
      <w:pPr>
        <w:rPr>
          <w:ins w:id="1342" w:author="Lin, Yuanyuan" w:date="2019-11-29T09:59:00Z"/>
          <w:rFonts w:ascii="Times" w:hAnsi="Times"/>
          <w:rPrChange w:id="1343" w:author="Lin, Yuanyuan" w:date="2019-12-06T13:27:00Z">
            <w:rPr>
              <w:ins w:id="1344" w:author="Lin, Yuanyuan" w:date="2019-11-29T09:59:00Z"/>
            </w:rPr>
          </w:rPrChange>
        </w:rPr>
      </w:pPr>
    </w:p>
    <w:p w14:paraId="07C465E6" w14:textId="77777777" w:rsidR="005A504F" w:rsidRPr="00B7063C" w:rsidRDefault="005A504F" w:rsidP="00AD7AD0">
      <w:pPr>
        <w:rPr>
          <w:ins w:id="1345" w:author="Lin, Yuanyuan" w:date="2019-11-29T09:59:00Z"/>
          <w:rFonts w:ascii="Times" w:hAnsi="Times"/>
          <w:rPrChange w:id="1346" w:author="Lin, Yuanyuan" w:date="2019-12-06T13:27:00Z">
            <w:rPr>
              <w:ins w:id="1347" w:author="Lin, Yuanyuan" w:date="2019-11-29T09:59:00Z"/>
            </w:rPr>
          </w:rPrChange>
        </w:rPr>
      </w:pPr>
    </w:p>
    <w:p w14:paraId="3659B306" w14:textId="5F731B6F" w:rsidR="00277B7E" w:rsidRPr="00B7063C" w:rsidRDefault="00277B7E" w:rsidP="00AD7AD0">
      <w:pPr>
        <w:rPr>
          <w:ins w:id="1348" w:author="Lin, Yuanyuan" w:date="2019-11-29T10:38:00Z"/>
          <w:rFonts w:ascii="Times" w:hAnsi="Times"/>
          <w:rPrChange w:id="1349" w:author="Lin, Yuanyuan" w:date="2019-12-06T13:27:00Z">
            <w:rPr>
              <w:ins w:id="1350" w:author="Lin, Yuanyuan" w:date="2019-11-29T10:38:00Z"/>
            </w:rPr>
          </w:rPrChange>
        </w:rPr>
      </w:pPr>
    </w:p>
    <w:p w14:paraId="69271EC2" w14:textId="77777777" w:rsidR="00277B7E" w:rsidRPr="00B7063C" w:rsidRDefault="00277B7E" w:rsidP="00AD7AD0">
      <w:pPr>
        <w:rPr>
          <w:ins w:id="1351" w:author="Lin, Yuanyuan" w:date="2019-11-29T10:38:00Z"/>
          <w:rFonts w:ascii="Times" w:hAnsi="Times"/>
          <w:rPrChange w:id="1352" w:author="Lin, Yuanyuan" w:date="2019-12-06T13:27:00Z">
            <w:rPr>
              <w:ins w:id="1353" w:author="Lin, Yuanyuan" w:date="2019-11-29T10:38:00Z"/>
            </w:rPr>
          </w:rPrChange>
        </w:rPr>
      </w:pPr>
    </w:p>
    <w:p w14:paraId="07D600F8" w14:textId="1A14A27B" w:rsidR="00277B7E" w:rsidRPr="00B7063C" w:rsidRDefault="00277B7E" w:rsidP="00AD7AD0">
      <w:pPr>
        <w:rPr>
          <w:ins w:id="1354" w:author="Lin, Yuanyuan" w:date="2019-11-29T10:38:00Z"/>
          <w:rFonts w:ascii="Times" w:hAnsi="Times"/>
          <w:rPrChange w:id="1355" w:author="Lin, Yuanyuan" w:date="2019-12-06T13:27:00Z">
            <w:rPr>
              <w:ins w:id="1356" w:author="Lin, Yuanyuan" w:date="2019-11-29T10:38:00Z"/>
            </w:rPr>
          </w:rPrChange>
        </w:rPr>
      </w:pPr>
    </w:p>
    <w:p w14:paraId="07D79E6E" w14:textId="77777777" w:rsidR="00277B7E" w:rsidRPr="00B7063C" w:rsidRDefault="00277B7E" w:rsidP="00AD7AD0">
      <w:pPr>
        <w:rPr>
          <w:ins w:id="1357" w:author="Lin, Yuanyuan" w:date="2019-11-29T10:38:00Z"/>
          <w:rFonts w:ascii="Times" w:hAnsi="Times"/>
          <w:rPrChange w:id="1358" w:author="Lin, Yuanyuan" w:date="2019-12-06T13:27:00Z">
            <w:rPr>
              <w:ins w:id="1359" w:author="Lin, Yuanyuan" w:date="2019-11-29T10:38:00Z"/>
            </w:rPr>
          </w:rPrChange>
        </w:rPr>
      </w:pPr>
    </w:p>
    <w:p w14:paraId="050A0B33" w14:textId="40949948" w:rsidR="00277B7E" w:rsidRPr="00B7063C" w:rsidRDefault="00277B7E" w:rsidP="00AD7AD0">
      <w:pPr>
        <w:rPr>
          <w:ins w:id="1360" w:author="Lin, Yuanyuan" w:date="2019-11-29T10:38:00Z"/>
          <w:rFonts w:ascii="Times" w:hAnsi="Times"/>
          <w:rPrChange w:id="1361" w:author="Lin, Yuanyuan" w:date="2019-12-06T13:27:00Z">
            <w:rPr>
              <w:ins w:id="1362" w:author="Lin, Yuanyuan" w:date="2019-11-29T10:38:00Z"/>
            </w:rPr>
          </w:rPrChange>
        </w:rPr>
      </w:pPr>
    </w:p>
    <w:p w14:paraId="7C89525D" w14:textId="06F49D51" w:rsidR="00277B7E" w:rsidRPr="00B7063C" w:rsidRDefault="00277B7E" w:rsidP="00AD7AD0">
      <w:pPr>
        <w:rPr>
          <w:ins w:id="1363" w:author="Lin, Yuanyuan" w:date="2019-11-29T10:38:00Z"/>
          <w:rFonts w:ascii="Times" w:hAnsi="Times"/>
          <w:rPrChange w:id="1364" w:author="Lin, Yuanyuan" w:date="2019-12-06T13:27:00Z">
            <w:rPr>
              <w:ins w:id="1365" w:author="Lin, Yuanyuan" w:date="2019-11-29T10:38:00Z"/>
            </w:rPr>
          </w:rPrChange>
        </w:rPr>
      </w:pPr>
    </w:p>
    <w:p w14:paraId="0384CA51" w14:textId="59211AEC" w:rsidR="00D57E63" w:rsidRPr="00B7063C" w:rsidRDefault="000D748D">
      <w:pPr>
        <w:jc w:val="center"/>
        <w:rPr>
          <w:ins w:id="1366" w:author="Lin, Yuanyuan" w:date="2019-11-29T10:38:00Z"/>
          <w:rFonts w:ascii="Times" w:hAnsi="Times"/>
          <w:rPrChange w:id="1367" w:author="Lin, Yuanyuan" w:date="2019-12-06T13:27:00Z">
            <w:rPr>
              <w:ins w:id="1368" w:author="Lin, Yuanyuan" w:date="2019-11-29T10:38:00Z"/>
            </w:rPr>
          </w:rPrChange>
        </w:rPr>
        <w:pPrChange w:id="1369" w:author="Lin, Yuanyuan" w:date="2019-11-30T14:14:00Z">
          <w:pPr/>
        </w:pPrChange>
      </w:pPr>
      <w:ins w:id="1370" w:author="Lin, Yuanyuan" w:date="2019-11-30T14:13:00Z">
        <w:r w:rsidRPr="00B7063C">
          <w:rPr>
            <w:rFonts w:ascii="Times" w:hAnsi="Times"/>
            <w:rPrChange w:id="1371" w:author="Lin, Yuanyuan" w:date="2019-12-06T13:27:00Z">
              <w:rPr/>
            </w:rPrChange>
          </w:rPr>
          <w:t>Table 3.9</w:t>
        </w:r>
      </w:ins>
    </w:p>
    <w:p w14:paraId="06634118" w14:textId="77777777" w:rsidR="000E7BD6" w:rsidRPr="00B7063C" w:rsidRDefault="000E7BD6" w:rsidP="00D57E63">
      <w:pPr>
        <w:rPr>
          <w:ins w:id="1372" w:author="Lin, Yuanyuan" w:date="2019-11-30T11:55:00Z"/>
          <w:rFonts w:ascii="Times" w:hAnsi="Times"/>
          <w:rPrChange w:id="1373" w:author="Lin, Yuanyuan" w:date="2019-12-06T13:27:00Z">
            <w:rPr>
              <w:ins w:id="1374" w:author="Lin, Yuanyuan" w:date="2019-11-30T11:55:00Z"/>
            </w:rPr>
          </w:rPrChange>
        </w:rPr>
      </w:pPr>
    </w:p>
    <w:p w14:paraId="7D9CAB37" w14:textId="0FA2CDE3" w:rsidR="000E7BD6" w:rsidRPr="00B7063C" w:rsidRDefault="00D57E63" w:rsidP="00D57E63">
      <w:pPr>
        <w:rPr>
          <w:ins w:id="1375" w:author="Lin, Yuanyuan" w:date="2019-11-30T14:16:00Z"/>
          <w:rFonts w:ascii="Times" w:hAnsi="Times"/>
          <w:rPrChange w:id="1376" w:author="Lin, Yuanyuan" w:date="2019-12-06T13:27:00Z">
            <w:rPr>
              <w:ins w:id="1377" w:author="Lin, Yuanyuan" w:date="2019-11-30T14:16:00Z"/>
            </w:rPr>
          </w:rPrChange>
        </w:rPr>
      </w:pPr>
      <w:ins w:id="1378" w:author="Lin, Yuanyuan" w:date="2019-11-30T11:42:00Z">
        <w:r w:rsidRPr="00B7063C">
          <w:rPr>
            <w:rFonts w:ascii="Times" w:hAnsi="Times"/>
            <w:rPrChange w:id="1379" w:author="Lin, Yuanyuan" w:date="2019-12-06T13:27:00Z">
              <w:rPr/>
            </w:rPrChange>
          </w:rPr>
          <w:t xml:space="preserve">7. </w:t>
        </w:r>
        <w:r w:rsidRPr="00806052">
          <w:rPr>
            <w:rFonts w:ascii="Times" w:hAnsi="Times"/>
            <w:sz w:val="28"/>
            <w:szCs w:val="28"/>
            <w:rPrChange w:id="1380" w:author="Lin, Yuanyuan" w:date="2019-12-07T14:17:00Z">
              <w:rPr/>
            </w:rPrChange>
          </w:rPr>
          <w:t>Property Type Analysis</w:t>
        </w:r>
      </w:ins>
    </w:p>
    <w:p w14:paraId="73C13223" w14:textId="4B29974C" w:rsidR="008926B7" w:rsidRPr="00B7063C" w:rsidRDefault="008926B7" w:rsidP="00D57E63">
      <w:pPr>
        <w:rPr>
          <w:ins w:id="1381" w:author="Lin, Yuanyuan" w:date="2019-11-30T14:33:00Z"/>
          <w:rFonts w:ascii="Times" w:hAnsi="Times"/>
          <w:rPrChange w:id="1382" w:author="Lin, Yuanyuan" w:date="2019-12-06T13:27:00Z">
            <w:rPr>
              <w:ins w:id="1383" w:author="Lin, Yuanyuan" w:date="2019-11-30T14:33:00Z"/>
            </w:rPr>
          </w:rPrChange>
        </w:rPr>
      </w:pPr>
    </w:p>
    <w:p w14:paraId="159E0A5D" w14:textId="1A05A799" w:rsidR="0017081A" w:rsidRPr="00B7063C" w:rsidRDefault="00861275" w:rsidP="00D57E63">
      <w:pPr>
        <w:rPr>
          <w:ins w:id="1384" w:author="Lin, Yuanyuan" w:date="2019-11-30T11:55:00Z"/>
          <w:rFonts w:ascii="Times" w:hAnsi="Times"/>
          <w:rPrChange w:id="1385" w:author="Lin, Yuanyuan" w:date="2019-12-06T13:27:00Z">
            <w:rPr>
              <w:ins w:id="1386" w:author="Lin, Yuanyuan" w:date="2019-11-30T11:55:00Z"/>
            </w:rPr>
          </w:rPrChange>
        </w:rPr>
      </w:pPr>
      <w:ins w:id="1387" w:author="Lin, Yuanyuan" w:date="2019-11-29T10:38:00Z">
        <w:r w:rsidRPr="00B7063C">
          <w:rPr>
            <w:rFonts w:ascii="Times" w:hAnsi="Times"/>
            <w:noProof/>
            <w:rPrChange w:id="1388" w:author="Lin, Yuanyuan" w:date="2019-12-06T13:27:00Z">
              <w:rPr>
                <w:noProof/>
              </w:rPr>
            </w:rPrChange>
          </w:rPr>
          <w:drawing>
            <wp:anchor distT="0" distB="0" distL="114300" distR="114300" simplePos="0" relativeHeight="251674624" behindDoc="1" locked="0" layoutInCell="1" allowOverlap="1" wp14:anchorId="4E7C6D76" wp14:editId="325265E4">
              <wp:simplePos x="0" y="0"/>
              <wp:positionH relativeFrom="column">
                <wp:posOffset>485140</wp:posOffset>
              </wp:positionH>
              <wp:positionV relativeFrom="paragraph">
                <wp:posOffset>99637</wp:posOffset>
              </wp:positionV>
              <wp:extent cx="5224585" cy="3163218"/>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8 at 11.28.3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4585" cy="3163218"/>
                      </a:xfrm>
                      <a:prstGeom prst="rect">
                        <a:avLst/>
                      </a:prstGeom>
                    </pic:spPr>
                  </pic:pic>
                </a:graphicData>
              </a:graphic>
              <wp14:sizeRelH relativeFrom="page">
                <wp14:pctWidth>0</wp14:pctWidth>
              </wp14:sizeRelH>
              <wp14:sizeRelV relativeFrom="page">
                <wp14:pctHeight>0</wp14:pctHeight>
              </wp14:sizeRelV>
            </wp:anchor>
          </w:drawing>
        </w:r>
      </w:ins>
    </w:p>
    <w:p w14:paraId="5B15AEE3" w14:textId="6DDEDE5E" w:rsidR="00277B7E" w:rsidRPr="00B7063C" w:rsidRDefault="00277B7E" w:rsidP="00AD7AD0">
      <w:pPr>
        <w:rPr>
          <w:ins w:id="1389" w:author="Lin, Yuanyuan" w:date="2019-11-29T10:38:00Z"/>
          <w:rFonts w:ascii="Times" w:hAnsi="Times"/>
          <w:rPrChange w:id="1390" w:author="Lin, Yuanyuan" w:date="2019-12-06T13:27:00Z">
            <w:rPr>
              <w:ins w:id="1391" w:author="Lin, Yuanyuan" w:date="2019-11-29T10:38:00Z"/>
            </w:rPr>
          </w:rPrChange>
        </w:rPr>
      </w:pPr>
    </w:p>
    <w:p w14:paraId="48779B88" w14:textId="6A4B9DDD" w:rsidR="00277B7E" w:rsidRPr="00B7063C" w:rsidRDefault="00277B7E" w:rsidP="00AD7AD0">
      <w:pPr>
        <w:rPr>
          <w:ins w:id="1392" w:author="Lin, Yuanyuan" w:date="2019-11-29T10:38:00Z"/>
          <w:rFonts w:ascii="Times" w:hAnsi="Times"/>
          <w:rPrChange w:id="1393" w:author="Lin, Yuanyuan" w:date="2019-12-06T13:27:00Z">
            <w:rPr>
              <w:ins w:id="1394" w:author="Lin, Yuanyuan" w:date="2019-11-29T10:38:00Z"/>
            </w:rPr>
          </w:rPrChange>
        </w:rPr>
      </w:pPr>
    </w:p>
    <w:p w14:paraId="3EE8F18C" w14:textId="289F7C1C" w:rsidR="00277B7E" w:rsidRPr="00B7063C" w:rsidRDefault="00277B7E" w:rsidP="00AD7AD0">
      <w:pPr>
        <w:rPr>
          <w:ins w:id="1395" w:author="Lin, Yuanyuan" w:date="2019-11-29T10:38:00Z"/>
          <w:rFonts w:ascii="Times" w:hAnsi="Times"/>
          <w:rPrChange w:id="1396" w:author="Lin, Yuanyuan" w:date="2019-12-06T13:27:00Z">
            <w:rPr>
              <w:ins w:id="1397" w:author="Lin, Yuanyuan" w:date="2019-11-29T10:38:00Z"/>
            </w:rPr>
          </w:rPrChange>
        </w:rPr>
      </w:pPr>
    </w:p>
    <w:p w14:paraId="05AA0076" w14:textId="2E1415A3" w:rsidR="00277B7E" w:rsidRPr="00B7063C" w:rsidRDefault="00277B7E" w:rsidP="00AD7AD0">
      <w:pPr>
        <w:rPr>
          <w:ins w:id="1398" w:author="Lin, Yuanyuan" w:date="2019-11-29T10:45:00Z"/>
          <w:rFonts w:ascii="Times" w:hAnsi="Times"/>
          <w:rPrChange w:id="1399" w:author="Lin, Yuanyuan" w:date="2019-12-06T13:27:00Z">
            <w:rPr>
              <w:ins w:id="1400" w:author="Lin, Yuanyuan" w:date="2019-11-29T10:45:00Z"/>
            </w:rPr>
          </w:rPrChange>
        </w:rPr>
      </w:pPr>
    </w:p>
    <w:p w14:paraId="538EE295" w14:textId="77777777" w:rsidR="00546DA1" w:rsidRPr="00B7063C" w:rsidRDefault="00546DA1" w:rsidP="00AD7AD0">
      <w:pPr>
        <w:rPr>
          <w:ins w:id="1401" w:author="Lin, Yuanyuan" w:date="2019-11-29T10:38:00Z"/>
          <w:rFonts w:ascii="Times" w:hAnsi="Times"/>
          <w:rPrChange w:id="1402" w:author="Lin, Yuanyuan" w:date="2019-12-06T13:27:00Z">
            <w:rPr>
              <w:ins w:id="1403" w:author="Lin, Yuanyuan" w:date="2019-11-29T10:38:00Z"/>
            </w:rPr>
          </w:rPrChange>
        </w:rPr>
      </w:pPr>
    </w:p>
    <w:p w14:paraId="6EB78E37" w14:textId="77777777" w:rsidR="00277B7E" w:rsidRPr="00B7063C" w:rsidRDefault="00277B7E" w:rsidP="00AD7AD0">
      <w:pPr>
        <w:rPr>
          <w:ins w:id="1404" w:author="Lin, Yuanyuan" w:date="2019-11-29T10:38:00Z"/>
          <w:rFonts w:ascii="Times" w:hAnsi="Times"/>
          <w:rPrChange w:id="1405" w:author="Lin, Yuanyuan" w:date="2019-12-06T13:27:00Z">
            <w:rPr>
              <w:ins w:id="1406" w:author="Lin, Yuanyuan" w:date="2019-11-29T10:38:00Z"/>
            </w:rPr>
          </w:rPrChange>
        </w:rPr>
      </w:pPr>
    </w:p>
    <w:p w14:paraId="433EECB0" w14:textId="77777777" w:rsidR="000C5815" w:rsidRPr="00B7063C" w:rsidRDefault="000C5815" w:rsidP="00AD7AD0">
      <w:pPr>
        <w:rPr>
          <w:ins w:id="1407" w:author="Lin, Yuanyuan" w:date="2019-11-29T22:43:00Z"/>
          <w:rFonts w:ascii="Times" w:hAnsi="Times"/>
          <w:rPrChange w:id="1408" w:author="Lin, Yuanyuan" w:date="2019-12-06T13:27:00Z">
            <w:rPr>
              <w:ins w:id="1409" w:author="Lin, Yuanyuan" w:date="2019-11-29T22:43:00Z"/>
            </w:rPr>
          </w:rPrChange>
        </w:rPr>
      </w:pPr>
    </w:p>
    <w:p w14:paraId="1DAC3A2D" w14:textId="77777777" w:rsidR="000C5815" w:rsidRPr="00B7063C" w:rsidRDefault="000C5815" w:rsidP="00AD7AD0">
      <w:pPr>
        <w:rPr>
          <w:ins w:id="1410" w:author="Lin, Yuanyuan" w:date="2019-11-29T22:43:00Z"/>
          <w:rFonts w:ascii="Times" w:hAnsi="Times"/>
          <w:rPrChange w:id="1411" w:author="Lin, Yuanyuan" w:date="2019-12-06T13:27:00Z">
            <w:rPr>
              <w:ins w:id="1412" w:author="Lin, Yuanyuan" w:date="2019-11-29T22:43:00Z"/>
            </w:rPr>
          </w:rPrChange>
        </w:rPr>
      </w:pPr>
    </w:p>
    <w:p w14:paraId="10891F3D" w14:textId="77777777" w:rsidR="000C5815" w:rsidRPr="00B7063C" w:rsidRDefault="000C5815" w:rsidP="00AD7AD0">
      <w:pPr>
        <w:rPr>
          <w:ins w:id="1413" w:author="Lin, Yuanyuan" w:date="2019-11-29T22:43:00Z"/>
          <w:rFonts w:ascii="Times" w:hAnsi="Times"/>
          <w:rPrChange w:id="1414" w:author="Lin, Yuanyuan" w:date="2019-12-06T13:27:00Z">
            <w:rPr>
              <w:ins w:id="1415" w:author="Lin, Yuanyuan" w:date="2019-11-29T22:43:00Z"/>
            </w:rPr>
          </w:rPrChange>
        </w:rPr>
      </w:pPr>
    </w:p>
    <w:p w14:paraId="1F157E99" w14:textId="77777777" w:rsidR="00193677" w:rsidRPr="00B7063C" w:rsidRDefault="00193677" w:rsidP="00AD7AD0">
      <w:pPr>
        <w:rPr>
          <w:ins w:id="1416" w:author="Lin, Yuanyuan" w:date="2019-11-30T11:41:00Z"/>
          <w:rFonts w:ascii="Times" w:hAnsi="Times"/>
          <w:rPrChange w:id="1417" w:author="Lin, Yuanyuan" w:date="2019-12-06T13:27:00Z">
            <w:rPr>
              <w:ins w:id="1418" w:author="Lin, Yuanyuan" w:date="2019-11-30T11:41:00Z"/>
            </w:rPr>
          </w:rPrChange>
        </w:rPr>
      </w:pPr>
    </w:p>
    <w:p w14:paraId="0CCBCE16" w14:textId="77777777" w:rsidR="00193677" w:rsidRPr="00B7063C" w:rsidRDefault="00193677" w:rsidP="00AD7AD0">
      <w:pPr>
        <w:rPr>
          <w:ins w:id="1419" w:author="Lin, Yuanyuan" w:date="2019-11-30T11:41:00Z"/>
          <w:rFonts w:ascii="Times" w:hAnsi="Times"/>
          <w:rPrChange w:id="1420" w:author="Lin, Yuanyuan" w:date="2019-12-06T13:27:00Z">
            <w:rPr>
              <w:ins w:id="1421" w:author="Lin, Yuanyuan" w:date="2019-11-30T11:41:00Z"/>
            </w:rPr>
          </w:rPrChange>
        </w:rPr>
      </w:pPr>
    </w:p>
    <w:p w14:paraId="036D7F15" w14:textId="77777777" w:rsidR="00193677" w:rsidRPr="00B7063C" w:rsidRDefault="00193677" w:rsidP="00AD7AD0">
      <w:pPr>
        <w:rPr>
          <w:ins w:id="1422" w:author="Lin, Yuanyuan" w:date="2019-11-30T11:41:00Z"/>
          <w:rFonts w:ascii="Times" w:hAnsi="Times"/>
          <w:rPrChange w:id="1423" w:author="Lin, Yuanyuan" w:date="2019-12-06T13:27:00Z">
            <w:rPr>
              <w:ins w:id="1424" w:author="Lin, Yuanyuan" w:date="2019-11-30T11:41:00Z"/>
            </w:rPr>
          </w:rPrChange>
        </w:rPr>
      </w:pPr>
    </w:p>
    <w:p w14:paraId="127F8395" w14:textId="77777777" w:rsidR="00193677" w:rsidRPr="00B7063C" w:rsidRDefault="00193677" w:rsidP="00AD7AD0">
      <w:pPr>
        <w:rPr>
          <w:ins w:id="1425" w:author="Lin, Yuanyuan" w:date="2019-11-30T11:41:00Z"/>
          <w:rFonts w:ascii="Times" w:hAnsi="Times"/>
          <w:rPrChange w:id="1426" w:author="Lin, Yuanyuan" w:date="2019-12-06T13:27:00Z">
            <w:rPr>
              <w:ins w:id="1427" w:author="Lin, Yuanyuan" w:date="2019-11-30T11:41:00Z"/>
            </w:rPr>
          </w:rPrChange>
        </w:rPr>
      </w:pPr>
    </w:p>
    <w:p w14:paraId="10594672" w14:textId="77777777" w:rsidR="00193677" w:rsidRPr="00B7063C" w:rsidRDefault="00193677" w:rsidP="00AD7AD0">
      <w:pPr>
        <w:rPr>
          <w:ins w:id="1428" w:author="Lin, Yuanyuan" w:date="2019-11-30T11:41:00Z"/>
          <w:rFonts w:ascii="Times" w:hAnsi="Times"/>
          <w:rPrChange w:id="1429" w:author="Lin, Yuanyuan" w:date="2019-12-06T13:27:00Z">
            <w:rPr>
              <w:ins w:id="1430" w:author="Lin, Yuanyuan" w:date="2019-11-30T11:41:00Z"/>
            </w:rPr>
          </w:rPrChange>
        </w:rPr>
      </w:pPr>
    </w:p>
    <w:p w14:paraId="5A932DB2" w14:textId="77777777" w:rsidR="00193677" w:rsidRPr="00B7063C" w:rsidRDefault="00193677" w:rsidP="00AD7AD0">
      <w:pPr>
        <w:rPr>
          <w:ins w:id="1431" w:author="Lin, Yuanyuan" w:date="2019-11-30T11:41:00Z"/>
          <w:rFonts w:ascii="Times" w:hAnsi="Times"/>
          <w:rPrChange w:id="1432" w:author="Lin, Yuanyuan" w:date="2019-12-06T13:27:00Z">
            <w:rPr>
              <w:ins w:id="1433" w:author="Lin, Yuanyuan" w:date="2019-11-30T11:41:00Z"/>
            </w:rPr>
          </w:rPrChange>
        </w:rPr>
      </w:pPr>
    </w:p>
    <w:p w14:paraId="312F7221" w14:textId="77777777" w:rsidR="00193677" w:rsidRPr="00B7063C" w:rsidRDefault="00193677" w:rsidP="00AD7AD0">
      <w:pPr>
        <w:rPr>
          <w:ins w:id="1434" w:author="Lin, Yuanyuan" w:date="2019-11-30T11:41:00Z"/>
          <w:rFonts w:ascii="Times" w:hAnsi="Times"/>
          <w:rPrChange w:id="1435" w:author="Lin, Yuanyuan" w:date="2019-12-06T13:27:00Z">
            <w:rPr>
              <w:ins w:id="1436" w:author="Lin, Yuanyuan" w:date="2019-11-30T11:41:00Z"/>
            </w:rPr>
          </w:rPrChange>
        </w:rPr>
      </w:pPr>
    </w:p>
    <w:p w14:paraId="459215D2" w14:textId="77777777" w:rsidR="00193677" w:rsidRPr="00B7063C" w:rsidRDefault="00193677" w:rsidP="00AD7AD0">
      <w:pPr>
        <w:rPr>
          <w:ins w:id="1437" w:author="Lin, Yuanyuan" w:date="2019-11-30T11:41:00Z"/>
          <w:rFonts w:ascii="Times" w:hAnsi="Times"/>
          <w:rPrChange w:id="1438" w:author="Lin, Yuanyuan" w:date="2019-12-06T13:27:00Z">
            <w:rPr>
              <w:ins w:id="1439" w:author="Lin, Yuanyuan" w:date="2019-11-30T11:41:00Z"/>
            </w:rPr>
          </w:rPrChange>
        </w:rPr>
      </w:pPr>
    </w:p>
    <w:p w14:paraId="2F044C3E" w14:textId="77777777" w:rsidR="000D748D" w:rsidRPr="00B7063C" w:rsidRDefault="000D748D" w:rsidP="000D748D">
      <w:pPr>
        <w:jc w:val="center"/>
        <w:rPr>
          <w:ins w:id="1440" w:author="Lin, Yuanyuan" w:date="2019-11-30T14:14:00Z"/>
          <w:rFonts w:ascii="Times" w:hAnsi="Times"/>
          <w:rPrChange w:id="1441" w:author="Lin, Yuanyuan" w:date="2019-12-06T13:27:00Z">
            <w:rPr>
              <w:ins w:id="1442" w:author="Lin, Yuanyuan" w:date="2019-11-30T14:14:00Z"/>
            </w:rPr>
          </w:rPrChange>
        </w:rPr>
      </w:pPr>
    </w:p>
    <w:p w14:paraId="36118096" w14:textId="4C0D5E86" w:rsidR="00193677" w:rsidRPr="00B7063C" w:rsidRDefault="000D748D">
      <w:pPr>
        <w:jc w:val="center"/>
        <w:rPr>
          <w:ins w:id="1443" w:author="Lin, Yuanyuan" w:date="2019-11-30T11:41:00Z"/>
          <w:rFonts w:ascii="Times" w:hAnsi="Times"/>
          <w:rPrChange w:id="1444" w:author="Lin, Yuanyuan" w:date="2019-12-06T13:27:00Z">
            <w:rPr>
              <w:ins w:id="1445" w:author="Lin, Yuanyuan" w:date="2019-11-30T11:41:00Z"/>
            </w:rPr>
          </w:rPrChange>
        </w:rPr>
        <w:pPrChange w:id="1446" w:author="Lin, Yuanyuan" w:date="2019-12-06T13:31:00Z">
          <w:pPr/>
        </w:pPrChange>
      </w:pPr>
      <w:ins w:id="1447" w:author="Lin, Yuanyuan" w:date="2019-11-30T14:14:00Z">
        <w:r w:rsidRPr="00B7063C">
          <w:rPr>
            <w:rFonts w:ascii="Times" w:hAnsi="Times"/>
            <w:rPrChange w:id="1448" w:author="Lin, Yuanyuan" w:date="2019-12-06T13:27:00Z">
              <w:rPr/>
            </w:rPrChange>
          </w:rPr>
          <w:t>Table 3.10</w:t>
        </w:r>
      </w:ins>
    </w:p>
    <w:p w14:paraId="3E74B857" w14:textId="67B7737C" w:rsidR="00193677" w:rsidRPr="00B7063C" w:rsidRDefault="00193677" w:rsidP="00AD7AD0">
      <w:pPr>
        <w:rPr>
          <w:ins w:id="1449" w:author="Lin, Yuanyuan" w:date="2019-12-01T14:21:00Z"/>
          <w:rFonts w:ascii="Times" w:hAnsi="Times"/>
          <w:rPrChange w:id="1450" w:author="Lin, Yuanyuan" w:date="2019-12-06T13:27:00Z">
            <w:rPr>
              <w:ins w:id="1451" w:author="Lin, Yuanyuan" w:date="2019-12-01T14:21:00Z"/>
            </w:rPr>
          </w:rPrChange>
        </w:rPr>
      </w:pPr>
    </w:p>
    <w:p w14:paraId="03D640C1" w14:textId="77777777" w:rsidR="0057128A" w:rsidRPr="00B7063C" w:rsidRDefault="0057128A" w:rsidP="00AD7AD0">
      <w:pPr>
        <w:rPr>
          <w:ins w:id="1452" w:author="Lin, Yuanyuan" w:date="2019-11-30T11:41:00Z"/>
          <w:rFonts w:ascii="Times" w:hAnsi="Times"/>
          <w:rPrChange w:id="1453" w:author="Lin, Yuanyuan" w:date="2019-12-06T13:27:00Z">
            <w:rPr>
              <w:ins w:id="1454" w:author="Lin, Yuanyuan" w:date="2019-11-30T11:41:00Z"/>
            </w:rPr>
          </w:rPrChange>
        </w:rPr>
      </w:pPr>
    </w:p>
    <w:p w14:paraId="3415A426" w14:textId="7B8D3543" w:rsidR="0017081A" w:rsidRPr="00B7063C" w:rsidRDefault="00FF634F" w:rsidP="00AD7AD0">
      <w:pPr>
        <w:rPr>
          <w:ins w:id="1455" w:author="Lin, Yuanyuan" w:date="2019-11-30T14:32:00Z"/>
          <w:rFonts w:ascii="Times" w:hAnsi="Times"/>
          <w:rPrChange w:id="1456" w:author="Lin, Yuanyuan" w:date="2019-12-06T13:27:00Z">
            <w:rPr>
              <w:ins w:id="1457" w:author="Lin, Yuanyuan" w:date="2019-11-30T14:32:00Z"/>
            </w:rPr>
          </w:rPrChange>
        </w:rPr>
      </w:pPr>
      <w:ins w:id="1458" w:author="Lin, Yuanyuan" w:date="2019-12-07T12:13:00Z">
        <w:r w:rsidRPr="00FF634F">
          <w:rPr>
            <w:rFonts w:ascii="Times" w:hAnsi="Times"/>
          </w:rPr>
          <w:t>Instead of categorizing booking records based on room type, I would like to investigate the number of bathrooms grouped by property type. As you can see, the number of bathrooms in the castle has a more significant standard deviation from the mean.</w:t>
        </w:r>
      </w:ins>
    </w:p>
    <w:p w14:paraId="127DAAE7" w14:textId="77777777" w:rsidR="00517CC3" w:rsidRDefault="00517CC3" w:rsidP="00AD7AD0">
      <w:pPr>
        <w:rPr>
          <w:ins w:id="1459" w:author="Lin, Yuanyuan" w:date="2019-12-06T13:31:00Z"/>
          <w:rFonts w:ascii="Times" w:hAnsi="Times"/>
        </w:rPr>
      </w:pPr>
    </w:p>
    <w:p w14:paraId="0A9B13BA" w14:textId="7341465F" w:rsidR="00517CC3" w:rsidRDefault="00517CC3" w:rsidP="00AD7AD0">
      <w:pPr>
        <w:rPr>
          <w:ins w:id="1460" w:author="Lin, Yuanyuan" w:date="2019-12-07T12:13:00Z"/>
          <w:rFonts w:ascii="Times" w:hAnsi="Times"/>
        </w:rPr>
      </w:pPr>
    </w:p>
    <w:p w14:paraId="2A358E3E" w14:textId="31703EB7" w:rsidR="00FF634F" w:rsidRDefault="00FF634F" w:rsidP="00AD7AD0">
      <w:pPr>
        <w:rPr>
          <w:ins w:id="1461" w:author="Lin, Yuanyuan" w:date="2019-12-07T14:22:00Z"/>
          <w:rFonts w:ascii="Times" w:hAnsi="Times"/>
        </w:rPr>
      </w:pPr>
    </w:p>
    <w:p w14:paraId="3A22BD2F" w14:textId="77777777" w:rsidR="00806052" w:rsidRDefault="00806052" w:rsidP="00AD7AD0">
      <w:pPr>
        <w:rPr>
          <w:ins w:id="1462" w:author="Lin, Yuanyuan" w:date="2019-12-07T12:13:00Z"/>
          <w:rFonts w:ascii="Times" w:hAnsi="Times"/>
        </w:rPr>
      </w:pPr>
    </w:p>
    <w:p w14:paraId="5A0762FA" w14:textId="77777777" w:rsidR="00FF634F" w:rsidRDefault="00FF634F" w:rsidP="00AD7AD0">
      <w:pPr>
        <w:rPr>
          <w:ins w:id="1463" w:author="Lin, Yuanyuan" w:date="2019-12-06T13:31:00Z"/>
          <w:rFonts w:ascii="Times" w:hAnsi="Times"/>
        </w:rPr>
      </w:pPr>
    </w:p>
    <w:p w14:paraId="6C42287A" w14:textId="3499C804" w:rsidR="00AD7AD0" w:rsidRPr="00746C78" w:rsidRDefault="00AD7AD0" w:rsidP="00AD7AD0">
      <w:pPr>
        <w:rPr>
          <w:ins w:id="1464" w:author="Lin, Yuanyuan" w:date="2019-11-29T09:52:00Z"/>
          <w:rFonts w:ascii="Times" w:hAnsi="Times"/>
          <w:b/>
          <w:bCs/>
          <w:color w:val="525252" w:themeColor="accent3" w:themeShade="80"/>
          <w:sz w:val="48"/>
          <w:szCs w:val="48"/>
          <w:rPrChange w:id="1465" w:author="Lin, Yuanyuan" w:date="2019-12-07T14:24:00Z">
            <w:rPr>
              <w:ins w:id="1466" w:author="Lin, Yuanyuan" w:date="2019-11-29T09:52:00Z"/>
            </w:rPr>
          </w:rPrChange>
        </w:rPr>
      </w:pPr>
      <w:ins w:id="1467" w:author="Lin, Yuanyuan" w:date="2019-11-29T09:52:00Z">
        <w:r w:rsidRPr="00746C78">
          <w:rPr>
            <w:rFonts w:ascii="Times" w:hAnsi="Times"/>
            <w:b/>
            <w:bCs/>
            <w:color w:val="525252" w:themeColor="accent3" w:themeShade="80"/>
            <w:sz w:val="48"/>
            <w:szCs w:val="48"/>
            <w:rPrChange w:id="1468" w:author="Lin, Yuanyuan" w:date="2019-12-07T14:24:00Z">
              <w:rPr/>
            </w:rPrChange>
          </w:rPr>
          <w:t>Discussion</w:t>
        </w:r>
      </w:ins>
    </w:p>
    <w:p w14:paraId="0287CC69" w14:textId="4445E038" w:rsidR="005A504F" w:rsidRPr="00B7063C" w:rsidRDefault="00AD7AD0" w:rsidP="00AD7AD0">
      <w:pPr>
        <w:rPr>
          <w:ins w:id="1469" w:author="Lin, Yuanyuan" w:date="2019-11-29T09:59:00Z"/>
          <w:rFonts w:ascii="Times" w:hAnsi="Times"/>
          <w:rPrChange w:id="1470" w:author="Lin, Yuanyuan" w:date="2019-12-06T13:27:00Z">
            <w:rPr>
              <w:ins w:id="1471" w:author="Lin, Yuanyuan" w:date="2019-11-29T09:59:00Z"/>
            </w:rPr>
          </w:rPrChange>
        </w:rPr>
      </w:pPr>
      <w:ins w:id="1472" w:author="Lin, Yuanyuan" w:date="2019-11-29T09:52:00Z">
        <w:r w:rsidRPr="00B7063C">
          <w:rPr>
            <w:rFonts w:ascii="Times" w:hAnsi="Times"/>
            <w:rPrChange w:id="1473" w:author="Lin, Yuanyuan" w:date="2019-12-06T13:27:00Z">
              <w:rPr/>
            </w:rPrChange>
          </w:rPr>
          <w:t xml:space="preserve"> </w:t>
        </w:r>
      </w:ins>
    </w:p>
    <w:p w14:paraId="3EB4E12F" w14:textId="09631BD5" w:rsidR="005A504F" w:rsidRPr="00B7063C" w:rsidRDefault="00AD7AD0" w:rsidP="00AD7AD0">
      <w:pPr>
        <w:rPr>
          <w:ins w:id="1474" w:author="Lin, Yuanyuan" w:date="2019-11-29T09:52:00Z"/>
          <w:rFonts w:ascii="Times" w:hAnsi="Times"/>
          <w:rPrChange w:id="1475" w:author="Lin, Yuanyuan" w:date="2019-12-06T13:27:00Z">
            <w:rPr>
              <w:ins w:id="1476" w:author="Lin, Yuanyuan" w:date="2019-11-29T09:52:00Z"/>
            </w:rPr>
          </w:rPrChange>
        </w:rPr>
      </w:pPr>
      <w:ins w:id="1477" w:author="Lin, Yuanyuan" w:date="2019-11-29T09:52:00Z">
        <w:r w:rsidRPr="00B7063C">
          <w:rPr>
            <w:rFonts w:ascii="Times" w:hAnsi="Times"/>
            <w:rPrChange w:id="1478" w:author="Lin, Yuanyuan" w:date="2019-12-06T13:27:00Z">
              <w:rPr/>
            </w:rPrChange>
          </w:rPr>
          <w:t>The task of the machine learning algorithms is to build models that for a given rental booking what price it is.</w:t>
        </w:r>
      </w:ins>
    </w:p>
    <w:p w14:paraId="4706D4B0" w14:textId="2F51DB64" w:rsidR="00AD7AD0" w:rsidRPr="00B7063C" w:rsidRDefault="00AD7AD0" w:rsidP="00AD7AD0">
      <w:pPr>
        <w:rPr>
          <w:ins w:id="1479" w:author="Lin, Yuanyuan" w:date="2019-11-29T09:52:00Z"/>
          <w:rFonts w:ascii="Times" w:hAnsi="Times"/>
          <w:rPrChange w:id="1480" w:author="Lin, Yuanyuan" w:date="2019-12-06T13:27:00Z">
            <w:rPr>
              <w:ins w:id="1481" w:author="Lin, Yuanyuan" w:date="2019-11-29T09:52:00Z"/>
            </w:rPr>
          </w:rPrChange>
        </w:rPr>
      </w:pPr>
    </w:p>
    <w:p w14:paraId="6C1A498A" w14:textId="3D24D2E0" w:rsidR="00AD7AD0" w:rsidRPr="00806052" w:rsidRDefault="00AD7AD0" w:rsidP="00AD7AD0">
      <w:pPr>
        <w:pStyle w:val="ListParagraph"/>
        <w:numPr>
          <w:ilvl w:val="0"/>
          <w:numId w:val="8"/>
        </w:numPr>
        <w:spacing w:after="160" w:line="259" w:lineRule="auto"/>
        <w:rPr>
          <w:ins w:id="1482" w:author="Lin, Yuanyuan" w:date="2019-11-29T09:52:00Z"/>
          <w:rFonts w:ascii="Times" w:hAnsi="Times"/>
          <w:sz w:val="28"/>
          <w:szCs w:val="28"/>
          <w:rPrChange w:id="1483" w:author="Lin, Yuanyuan" w:date="2019-12-07T14:17:00Z">
            <w:rPr>
              <w:ins w:id="1484" w:author="Lin, Yuanyuan" w:date="2019-11-29T09:52:00Z"/>
            </w:rPr>
          </w:rPrChange>
        </w:rPr>
      </w:pPr>
      <w:ins w:id="1485" w:author="Lin, Yuanyuan" w:date="2019-11-29T09:52:00Z">
        <w:r w:rsidRPr="00806052">
          <w:rPr>
            <w:rFonts w:ascii="Times" w:hAnsi="Times"/>
            <w:sz w:val="28"/>
            <w:szCs w:val="28"/>
            <w:rPrChange w:id="1486" w:author="Lin, Yuanyuan" w:date="2019-12-07T14:17:00Z">
              <w:rPr/>
            </w:rPrChange>
          </w:rPr>
          <w:t>Multiple Regressions</w:t>
        </w:r>
      </w:ins>
    </w:p>
    <w:p w14:paraId="478418A9" w14:textId="648F476B" w:rsidR="00AD7AD0" w:rsidRPr="00B7063C" w:rsidRDefault="000C5815">
      <w:pPr>
        <w:rPr>
          <w:ins w:id="1487" w:author="Lin, Yuanyuan" w:date="2019-11-30T15:07:00Z"/>
          <w:rFonts w:ascii="Times" w:hAnsi="Times"/>
          <w:rPrChange w:id="1488" w:author="Lin, Yuanyuan" w:date="2019-12-06T13:27:00Z">
            <w:rPr>
              <w:ins w:id="1489" w:author="Lin, Yuanyuan" w:date="2019-11-30T15:07:00Z"/>
            </w:rPr>
          </w:rPrChange>
        </w:rPr>
        <w:pPrChange w:id="1490" w:author="Lin, Yuanyuan" w:date="2019-12-01T14:24:00Z">
          <w:pPr>
            <w:pStyle w:val="ListParagraph"/>
          </w:pPr>
        </w:pPrChange>
      </w:pPr>
      <w:ins w:id="1491" w:author="Lin, Yuanyuan" w:date="2019-11-29T22:46:00Z">
        <w:r w:rsidRPr="00B7063C">
          <w:rPr>
            <w:rFonts w:ascii="Times" w:hAnsi="Times"/>
            <w:rPrChange w:id="1492" w:author="Lin, Yuanyuan" w:date="2019-12-06T13:27:00Z">
              <w:rPr/>
            </w:rPrChange>
          </w:rPr>
          <w:t>I e</w:t>
        </w:r>
      </w:ins>
      <w:ins w:id="1493" w:author="Lin, Yuanyuan" w:date="2019-11-29T09:52:00Z">
        <w:r w:rsidR="00AD7AD0" w:rsidRPr="00B7063C">
          <w:rPr>
            <w:rFonts w:ascii="Times" w:hAnsi="Times"/>
            <w:rPrChange w:id="1494" w:author="Lin, Yuanyuan" w:date="2019-12-06T13:27:00Z">
              <w:rPr/>
            </w:rPrChange>
          </w:rPr>
          <w:t xml:space="preserve">xamine the factors predicting the Airbnb rental price at Los </w:t>
        </w:r>
      </w:ins>
      <w:ins w:id="1495" w:author="Lin, Yuanyuan" w:date="2019-11-29T10:40:00Z">
        <w:r w:rsidR="000628CF" w:rsidRPr="00B7063C">
          <w:rPr>
            <w:rFonts w:ascii="Times" w:hAnsi="Times"/>
            <w:rPrChange w:id="1496" w:author="Lin, Yuanyuan" w:date="2019-12-06T13:27:00Z">
              <w:rPr/>
            </w:rPrChange>
          </w:rPr>
          <w:t>Angela’s</w:t>
        </w:r>
      </w:ins>
      <w:ins w:id="1497" w:author="Lin, Yuanyuan" w:date="2019-11-29T09:52:00Z">
        <w:r w:rsidR="00AD7AD0" w:rsidRPr="00B7063C">
          <w:rPr>
            <w:rFonts w:ascii="Times" w:hAnsi="Times"/>
            <w:rPrChange w:id="1498" w:author="Lin, Yuanyuan" w:date="2019-12-06T13:27:00Z">
              <w:rPr/>
            </w:rPrChange>
          </w:rPr>
          <w:t>.</w:t>
        </w:r>
      </w:ins>
      <w:ins w:id="1499" w:author="Lin, Yuanyuan" w:date="2019-12-01T14:14:00Z">
        <w:r w:rsidR="00EF674E" w:rsidRPr="00B7063C">
          <w:rPr>
            <w:rFonts w:ascii="Times" w:hAnsi="Times"/>
            <w:rPrChange w:id="1500" w:author="Lin, Yuanyuan" w:date="2019-12-06T13:27:00Z">
              <w:rPr/>
            </w:rPrChange>
          </w:rPr>
          <w:t xml:space="preserve"> Table below are variables that might be considered into price prediction.</w:t>
        </w:r>
      </w:ins>
    </w:p>
    <w:p w14:paraId="2E13AE3F" w14:textId="77777777" w:rsidR="00735DBF" w:rsidRPr="00B7063C" w:rsidRDefault="00735DBF" w:rsidP="00AD7AD0">
      <w:pPr>
        <w:pStyle w:val="ListParagraph"/>
        <w:rPr>
          <w:ins w:id="1501" w:author="Lin, Yuanyuan" w:date="2019-11-29T10:41:00Z"/>
          <w:rFonts w:ascii="Times" w:hAnsi="Times"/>
          <w:rPrChange w:id="1502" w:author="Lin, Yuanyuan" w:date="2019-12-06T13:27:00Z">
            <w:rPr>
              <w:ins w:id="1503" w:author="Lin, Yuanyuan" w:date="2019-11-29T10:41:00Z"/>
            </w:rPr>
          </w:rPrChange>
        </w:rPr>
      </w:pPr>
    </w:p>
    <w:p w14:paraId="2517EE10" w14:textId="464575A0" w:rsidR="000628CF" w:rsidRPr="00B7063C" w:rsidRDefault="000628CF" w:rsidP="00AD7AD0">
      <w:pPr>
        <w:pStyle w:val="ListParagraph"/>
        <w:rPr>
          <w:ins w:id="1504" w:author="Lin, Yuanyuan" w:date="2019-11-29T10:41:00Z"/>
          <w:rFonts w:ascii="Times" w:hAnsi="Times"/>
          <w:rPrChange w:id="1505" w:author="Lin, Yuanyuan" w:date="2019-12-06T13:27:00Z">
            <w:rPr>
              <w:ins w:id="1506" w:author="Lin, Yuanyuan" w:date="2019-11-29T10:41:00Z"/>
            </w:rPr>
          </w:rPrChange>
        </w:rPr>
      </w:pPr>
      <w:ins w:id="1507" w:author="Lin, Yuanyuan" w:date="2019-11-29T10:41:00Z">
        <w:r w:rsidRPr="00B7063C">
          <w:rPr>
            <w:rFonts w:ascii="Times" w:hAnsi="Times"/>
            <w:noProof/>
            <w:rPrChange w:id="1508" w:author="Lin, Yuanyuan" w:date="2019-12-06T13:27:00Z">
              <w:rPr>
                <w:noProof/>
              </w:rPr>
            </w:rPrChange>
          </w:rPr>
          <w:drawing>
            <wp:anchor distT="0" distB="0" distL="114300" distR="114300" simplePos="0" relativeHeight="251676672" behindDoc="1" locked="0" layoutInCell="1" allowOverlap="1" wp14:anchorId="046A8D31" wp14:editId="5675391A">
              <wp:simplePos x="0" y="0"/>
              <wp:positionH relativeFrom="column">
                <wp:posOffset>116885</wp:posOffset>
              </wp:positionH>
              <wp:positionV relativeFrom="paragraph">
                <wp:posOffset>25400</wp:posOffset>
              </wp:positionV>
              <wp:extent cx="5943600" cy="932815"/>
              <wp:effectExtent l="0" t="0" r="0" b="0"/>
              <wp:wrapNone/>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29 at 12.10.21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32815"/>
                      </a:xfrm>
                      <a:prstGeom prst="rect">
                        <a:avLst/>
                      </a:prstGeom>
                    </pic:spPr>
                  </pic:pic>
                </a:graphicData>
              </a:graphic>
              <wp14:sizeRelH relativeFrom="page">
                <wp14:pctWidth>0</wp14:pctWidth>
              </wp14:sizeRelH>
              <wp14:sizeRelV relativeFrom="page">
                <wp14:pctHeight>0</wp14:pctHeight>
              </wp14:sizeRelV>
            </wp:anchor>
          </w:drawing>
        </w:r>
      </w:ins>
    </w:p>
    <w:p w14:paraId="0C817C43" w14:textId="64CD6AB6" w:rsidR="000628CF" w:rsidRPr="00B7063C" w:rsidRDefault="000628CF" w:rsidP="00AD7AD0">
      <w:pPr>
        <w:pStyle w:val="ListParagraph"/>
        <w:rPr>
          <w:ins w:id="1509" w:author="Lin, Yuanyuan" w:date="2019-11-29T10:41:00Z"/>
          <w:rFonts w:ascii="Times" w:hAnsi="Times"/>
          <w:rPrChange w:id="1510" w:author="Lin, Yuanyuan" w:date="2019-12-06T13:27:00Z">
            <w:rPr>
              <w:ins w:id="1511" w:author="Lin, Yuanyuan" w:date="2019-11-29T10:41:00Z"/>
            </w:rPr>
          </w:rPrChange>
        </w:rPr>
      </w:pPr>
    </w:p>
    <w:p w14:paraId="5423E0CF" w14:textId="39427FE7" w:rsidR="000628CF" w:rsidRPr="00B7063C" w:rsidRDefault="000628CF" w:rsidP="00AD7AD0">
      <w:pPr>
        <w:pStyle w:val="ListParagraph"/>
        <w:rPr>
          <w:ins w:id="1512" w:author="Lin, Yuanyuan" w:date="2019-11-29T10:41:00Z"/>
          <w:rFonts w:ascii="Times" w:hAnsi="Times"/>
          <w:rPrChange w:id="1513" w:author="Lin, Yuanyuan" w:date="2019-12-06T13:27:00Z">
            <w:rPr>
              <w:ins w:id="1514" w:author="Lin, Yuanyuan" w:date="2019-11-29T10:41:00Z"/>
            </w:rPr>
          </w:rPrChange>
        </w:rPr>
      </w:pPr>
    </w:p>
    <w:p w14:paraId="2D6908DA" w14:textId="6106E3F1" w:rsidR="000628CF" w:rsidRPr="00B7063C" w:rsidRDefault="000628CF" w:rsidP="00AD7AD0">
      <w:pPr>
        <w:pStyle w:val="ListParagraph"/>
        <w:rPr>
          <w:ins w:id="1515" w:author="Lin, Yuanyuan" w:date="2019-11-29T10:41:00Z"/>
          <w:rFonts w:ascii="Times" w:hAnsi="Times"/>
          <w:rPrChange w:id="1516" w:author="Lin, Yuanyuan" w:date="2019-12-06T13:27:00Z">
            <w:rPr>
              <w:ins w:id="1517" w:author="Lin, Yuanyuan" w:date="2019-11-29T10:41:00Z"/>
            </w:rPr>
          </w:rPrChange>
        </w:rPr>
      </w:pPr>
    </w:p>
    <w:p w14:paraId="661F4AAA" w14:textId="2F8404B3" w:rsidR="000628CF" w:rsidRPr="00B7063C" w:rsidRDefault="000628CF" w:rsidP="00AD7AD0">
      <w:pPr>
        <w:pStyle w:val="ListParagraph"/>
        <w:rPr>
          <w:ins w:id="1518" w:author="Lin, Yuanyuan" w:date="2019-11-29T10:41:00Z"/>
          <w:rFonts w:ascii="Times" w:hAnsi="Times"/>
          <w:rPrChange w:id="1519" w:author="Lin, Yuanyuan" w:date="2019-12-06T13:27:00Z">
            <w:rPr>
              <w:ins w:id="1520" w:author="Lin, Yuanyuan" w:date="2019-11-29T10:41:00Z"/>
            </w:rPr>
          </w:rPrChange>
        </w:rPr>
      </w:pPr>
    </w:p>
    <w:p w14:paraId="40A7A91D" w14:textId="507A40BD" w:rsidR="000628CF" w:rsidRPr="00B7063C" w:rsidRDefault="000628CF" w:rsidP="00AD7AD0">
      <w:pPr>
        <w:pStyle w:val="ListParagraph"/>
        <w:rPr>
          <w:ins w:id="1521" w:author="Lin, Yuanyuan" w:date="2019-11-29T10:41:00Z"/>
          <w:rFonts w:ascii="Times" w:hAnsi="Times"/>
          <w:rPrChange w:id="1522" w:author="Lin, Yuanyuan" w:date="2019-12-06T13:27:00Z">
            <w:rPr>
              <w:ins w:id="1523" w:author="Lin, Yuanyuan" w:date="2019-11-29T10:41:00Z"/>
            </w:rPr>
          </w:rPrChange>
        </w:rPr>
      </w:pPr>
    </w:p>
    <w:p w14:paraId="77053627" w14:textId="44A36DC4" w:rsidR="00937156" w:rsidRPr="00B7063C" w:rsidRDefault="00937156" w:rsidP="00937156">
      <w:pPr>
        <w:jc w:val="center"/>
        <w:rPr>
          <w:ins w:id="1524" w:author="Lin, Yuanyuan" w:date="2019-12-01T14:22:00Z"/>
          <w:rFonts w:ascii="Times" w:hAnsi="Times"/>
          <w:rPrChange w:id="1525" w:author="Lin, Yuanyuan" w:date="2019-12-06T13:27:00Z">
            <w:rPr>
              <w:ins w:id="1526" w:author="Lin, Yuanyuan" w:date="2019-12-01T14:22:00Z"/>
            </w:rPr>
          </w:rPrChange>
        </w:rPr>
      </w:pPr>
      <w:ins w:id="1527" w:author="Lin, Yuanyuan" w:date="2019-12-01T14:22:00Z">
        <w:r w:rsidRPr="00B7063C">
          <w:rPr>
            <w:rFonts w:ascii="Times" w:hAnsi="Times"/>
            <w:rPrChange w:id="1528" w:author="Lin, Yuanyuan" w:date="2019-12-06T13:27:00Z">
              <w:rPr/>
            </w:rPrChange>
          </w:rPr>
          <w:t xml:space="preserve">Table </w:t>
        </w:r>
      </w:ins>
      <w:ins w:id="1529" w:author="Lin, Yuanyuan" w:date="2019-12-01T14:23:00Z">
        <w:r w:rsidRPr="00B7063C">
          <w:rPr>
            <w:rFonts w:ascii="Times" w:hAnsi="Times"/>
            <w:rPrChange w:id="1530" w:author="Lin, Yuanyuan" w:date="2019-12-06T13:27:00Z">
              <w:rPr/>
            </w:rPrChange>
          </w:rPr>
          <w:t>4</w:t>
        </w:r>
      </w:ins>
      <w:ins w:id="1531" w:author="Lin, Yuanyuan" w:date="2019-12-01T14:22:00Z">
        <w:r w:rsidRPr="00B7063C">
          <w:rPr>
            <w:rFonts w:ascii="Times" w:hAnsi="Times"/>
            <w:rPrChange w:id="1532" w:author="Lin, Yuanyuan" w:date="2019-12-06T13:27:00Z">
              <w:rPr/>
            </w:rPrChange>
          </w:rPr>
          <w:t>.1</w:t>
        </w:r>
      </w:ins>
    </w:p>
    <w:p w14:paraId="229633E0" w14:textId="10271461" w:rsidR="000628CF" w:rsidRPr="00B7063C" w:rsidRDefault="000628CF" w:rsidP="00AD7AD0">
      <w:pPr>
        <w:pStyle w:val="ListParagraph"/>
        <w:rPr>
          <w:ins w:id="1533" w:author="Lin, Yuanyuan" w:date="2019-11-29T09:52:00Z"/>
          <w:rFonts w:ascii="Times" w:hAnsi="Times"/>
          <w:rPrChange w:id="1534" w:author="Lin, Yuanyuan" w:date="2019-12-06T13:27:00Z">
            <w:rPr>
              <w:ins w:id="1535" w:author="Lin, Yuanyuan" w:date="2019-11-29T09:52:00Z"/>
            </w:rPr>
          </w:rPrChange>
        </w:rPr>
      </w:pPr>
    </w:p>
    <w:p w14:paraId="2F27339C" w14:textId="77777777" w:rsidR="000628CF" w:rsidRPr="00B7063C" w:rsidRDefault="000628CF" w:rsidP="00AD7AD0">
      <w:pPr>
        <w:pStyle w:val="ListParagraph"/>
        <w:rPr>
          <w:ins w:id="1536" w:author="Lin, Yuanyuan" w:date="2019-11-29T09:52:00Z"/>
          <w:rFonts w:ascii="Times" w:hAnsi="Times"/>
          <w:rPrChange w:id="1537" w:author="Lin, Yuanyuan" w:date="2019-12-06T13:27:00Z">
            <w:rPr>
              <w:ins w:id="1538" w:author="Lin, Yuanyuan" w:date="2019-11-29T09:52:00Z"/>
            </w:rPr>
          </w:rPrChange>
        </w:rPr>
      </w:pPr>
    </w:p>
    <w:p w14:paraId="37C8F831" w14:textId="4012F7DC" w:rsidR="00AD7AD0" w:rsidRPr="00806052" w:rsidRDefault="00AD7AD0" w:rsidP="00AD7AD0">
      <w:pPr>
        <w:pStyle w:val="ListParagraph"/>
        <w:numPr>
          <w:ilvl w:val="0"/>
          <w:numId w:val="5"/>
        </w:numPr>
        <w:spacing w:after="160" w:line="259" w:lineRule="auto"/>
        <w:rPr>
          <w:ins w:id="1539" w:author="Lin, Yuanyuan" w:date="2019-11-29T10:41:00Z"/>
          <w:rFonts w:ascii="Times" w:hAnsi="Times"/>
          <w:sz w:val="28"/>
          <w:szCs w:val="28"/>
          <w:rPrChange w:id="1540" w:author="Lin, Yuanyuan" w:date="2019-12-07T14:17:00Z">
            <w:rPr>
              <w:ins w:id="1541" w:author="Lin, Yuanyuan" w:date="2019-11-29T10:41:00Z"/>
            </w:rPr>
          </w:rPrChange>
        </w:rPr>
      </w:pPr>
      <w:ins w:id="1542" w:author="Lin, Yuanyuan" w:date="2019-11-29T09:52:00Z">
        <w:r w:rsidRPr="00806052">
          <w:rPr>
            <w:rFonts w:ascii="Times" w:hAnsi="Times"/>
            <w:sz w:val="28"/>
            <w:szCs w:val="28"/>
            <w:rPrChange w:id="1543" w:author="Lin, Yuanyuan" w:date="2019-12-07T14:17:00Z">
              <w:rPr/>
            </w:rPrChange>
          </w:rPr>
          <w:t>Model Selection</w:t>
        </w:r>
      </w:ins>
    </w:p>
    <w:p w14:paraId="56CD2461" w14:textId="554DCFEE" w:rsidR="000628CF" w:rsidRPr="00B7063C" w:rsidRDefault="000628CF" w:rsidP="000628CF">
      <w:pPr>
        <w:spacing w:after="160" w:line="259" w:lineRule="auto"/>
        <w:rPr>
          <w:ins w:id="1544" w:author="Lin, Yuanyuan" w:date="2019-11-29T10:41:00Z"/>
          <w:rFonts w:ascii="Times" w:hAnsi="Times"/>
          <w:rPrChange w:id="1545" w:author="Lin, Yuanyuan" w:date="2019-12-06T13:27:00Z">
            <w:rPr>
              <w:ins w:id="1546" w:author="Lin, Yuanyuan" w:date="2019-11-29T10:41:00Z"/>
            </w:rPr>
          </w:rPrChange>
        </w:rPr>
      </w:pPr>
    </w:p>
    <w:p w14:paraId="28EB3F4A" w14:textId="252ECAC9" w:rsidR="000628CF" w:rsidRPr="00B7063C" w:rsidRDefault="00937156" w:rsidP="000628CF">
      <w:pPr>
        <w:spacing w:after="160" w:line="259" w:lineRule="auto"/>
        <w:rPr>
          <w:ins w:id="1547" w:author="Lin, Yuanyuan" w:date="2019-11-29T10:41:00Z"/>
          <w:rFonts w:ascii="Times" w:hAnsi="Times"/>
          <w:rPrChange w:id="1548" w:author="Lin, Yuanyuan" w:date="2019-12-06T13:27:00Z">
            <w:rPr>
              <w:ins w:id="1549" w:author="Lin, Yuanyuan" w:date="2019-11-29T10:41:00Z"/>
            </w:rPr>
          </w:rPrChange>
        </w:rPr>
      </w:pPr>
      <w:ins w:id="1550" w:author="Lin, Yuanyuan" w:date="2019-11-29T10:41:00Z">
        <w:r w:rsidRPr="00B7063C">
          <w:rPr>
            <w:rFonts w:ascii="Times" w:hAnsi="Times"/>
            <w:noProof/>
            <w:rPrChange w:id="1551" w:author="Lin, Yuanyuan" w:date="2019-12-06T13:27:00Z">
              <w:rPr>
                <w:noProof/>
              </w:rPr>
            </w:rPrChange>
          </w:rPr>
          <w:drawing>
            <wp:anchor distT="0" distB="0" distL="114300" distR="114300" simplePos="0" relativeHeight="251677696" behindDoc="1" locked="0" layoutInCell="1" allowOverlap="1" wp14:anchorId="051AF199" wp14:editId="00E27934">
              <wp:simplePos x="0" y="0"/>
              <wp:positionH relativeFrom="column">
                <wp:posOffset>1114382</wp:posOffset>
              </wp:positionH>
              <wp:positionV relativeFrom="paragraph">
                <wp:posOffset>30598</wp:posOffset>
              </wp:positionV>
              <wp:extent cx="3608963" cy="2283363"/>
              <wp:effectExtent l="0" t="0" r="0" b="3175"/>
              <wp:wrapNone/>
              <wp:docPr id="20" name="Picture 20"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29 at 12.12.29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8963" cy="2283363"/>
                      </a:xfrm>
                      <a:prstGeom prst="rect">
                        <a:avLst/>
                      </a:prstGeom>
                    </pic:spPr>
                  </pic:pic>
                </a:graphicData>
              </a:graphic>
              <wp14:sizeRelH relativeFrom="page">
                <wp14:pctWidth>0</wp14:pctWidth>
              </wp14:sizeRelH>
              <wp14:sizeRelV relativeFrom="page">
                <wp14:pctHeight>0</wp14:pctHeight>
              </wp14:sizeRelV>
            </wp:anchor>
          </w:drawing>
        </w:r>
      </w:ins>
    </w:p>
    <w:p w14:paraId="4B3FE517" w14:textId="6C11DE90" w:rsidR="000628CF" w:rsidRPr="00B7063C" w:rsidRDefault="000628CF" w:rsidP="000628CF">
      <w:pPr>
        <w:spacing w:after="160" w:line="259" w:lineRule="auto"/>
        <w:rPr>
          <w:ins w:id="1552" w:author="Lin, Yuanyuan" w:date="2019-11-29T10:42:00Z"/>
          <w:rFonts w:ascii="Times" w:hAnsi="Times"/>
          <w:rPrChange w:id="1553" w:author="Lin, Yuanyuan" w:date="2019-12-06T13:27:00Z">
            <w:rPr>
              <w:ins w:id="1554" w:author="Lin, Yuanyuan" w:date="2019-11-29T10:42:00Z"/>
            </w:rPr>
          </w:rPrChange>
        </w:rPr>
      </w:pPr>
    </w:p>
    <w:p w14:paraId="773B151F" w14:textId="01758B01" w:rsidR="000628CF" w:rsidRPr="00B7063C" w:rsidRDefault="000628CF" w:rsidP="000628CF">
      <w:pPr>
        <w:spacing w:after="160" w:line="259" w:lineRule="auto"/>
        <w:rPr>
          <w:ins w:id="1555" w:author="Lin, Yuanyuan" w:date="2019-11-29T10:42:00Z"/>
          <w:rFonts w:ascii="Times" w:hAnsi="Times"/>
          <w:rPrChange w:id="1556" w:author="Lin, Yuanyuan" w:date="2019-12-06T13:27:00Z">
            <w:rPr>
              <w:ins w:id="1557" w:author="Lin, Yuanyuan" w:date="2019-11-29T10:42:00Z"/>
            </w:rPr>
          </w:rPrChange>
        </w:rPr>
      </w:pPr>
    </w:p>
    <w:p w14:paraId="72F8F6DC" w14:textId="06B90FBF" w:rsidR="000628CF" w:rsidRPr="00B7063C" w:rsidRDefault="000628CF" w:rsidP="000628CF">
      <w:pPr>
        <w:spacing w:after="160" w:line="259" w:lineRule="auto"/>
        <w:rPr>
          <w:ins w:id="1558" w:author="Lin, Yuanyuan" w:date="2019-11-29T10:42:00Z"/>
          <w:rFonts w:ascii="Times" w:hAnsi="Times"/>
          <w:rPrChange w:id="1559" w:author="Lin, Yuanyuan" w:date="2019-12-06T13:27:00Z">
            <w:rPr>
              <w:ins w:id="1560" w:author="Lin, Yuanyuan" w:date="2019-11-29T10:42:00Z"/>
            </w:rPr>
          </w:rPrChange>
        </w:rPr>
      </w:pPr>
    </w:p>
    <w:p w14:paraId="66BAE8B0" w14:textId="1032C146" w:rsidR="000628CF" w:rsidRPr="00B7063C" w:rsidRDefault="000628CF" w:rsidP="000628CF">
      <w:pPr>
        <w:spacing w:after="160" w:line="259" w:lineRule="auto"/>
        <w:rPr>
          <w:ins w:id="1561" w:author="Lin, Yuanyuan" w:date="2019-11-29T10:42:00Z"/>
          <w:rFonts w:ascii="Times" w:hAnsi="Times"/>
          <w:rPrChange w:id="1562" w:author="Lin, Yuanyuan" w:date="2019-12-06T13:27:00Z">
            <w:rPr>
              <w:ins w:id="1563" w:author="Lin, Yuanyuan" w:date="2019-11-29T10:42:00Z"/>
            </w:rPr>
          </w:rPrChange>
        </w:rPr>
      </w:pPr>
    </w:p>
    <w:p w14:paraId="0CE4F30F" w14:textId="7649CA07" w:rsidR="000628CF" w:rsidRPr="00B7063C" w:rsidRDefault="000628CF" w:rsidP="000628CF">
      <w:pPr>
        <w:spacing w:after="160" w:line="259" w:lineRule="auto"/>
        <w:rPr>
          <w:ins w:id="1564" w:author="Lin, Yuanyuan" w:date="2019-11-29T10:42:00Z"/>
          <w:rFonts w:ascii="Times" w:hAnsi="Times"/>
          <w:rPrChange w:id="1565" w:author="Lin, Yuanyuan" w:date="2019-12-06T13:27:00Z">
            <w:rPr>
              <w:ins w:id="1566" w:author="Lin, Yuanyuan" w:date="2019-11-29T10:42:00Z"/>
            </w:rPr>
          </w:rPrChange>
        </w:rPr>
      </w:pPr>
    </w:p>
    <w:p w14:paraId="1ADC7479" w14:textId="7951A4BA" w:rsidR="000628CF" w:rsidRPr="00B7063C" w:rsidRDefault="000628CF" w:rsidP="000628CF">
      <w:pPr>
        <w:spacing w:after="160" w:line="259" w:lineRule="auto"/>
        <w:rPr>
          <w:ins w:id="1567" w:author="Lin, Yuanyuan" w:date="2019-11-29T10:42:00Z"/>
          <w:rFonts w:ascii="Times" w:hAnsi="Times"/>
          <w:rPrChange w:id="1568" w:author="Lin, Yuanyuan" w:date="2019-12-06T13:27:00Z">
            <w:rPr>
              <w:ins w:id="1569" w:author="Lin, Yuanyuan" w:date="2019-11-29T10:42:00Z"/>
            </w:rPr>
          </w:rPrChange>
        </w:rPr>
      </w:pPr>
    </w:p>
    <w:p w14:paraId="6DEC0605" w14:textId="070283FC" w:rsidR="000628CF" w:rsidRPr="00B7063C" w:rsidRDefault="000628CF" w:rsidP="000628CF">
      <w:pPr>
        <w:spacing w:after="160" w:line="259" w:lineRule="auto"/>
        <w:rPr>
          <w:ins w:id="1570" w:author="Lin, Yuanyuan" w:date="2019-11-29T10:42:00Z"/>
          <w:rFonts w:ascii="Times" w:hAnsi="Times"/>
          <w:rPrChange w:id="1571" w:author="Lin, Yuanyuan" w:date="2019-12-06T13:27:00Z">
            <w:rPr>
              <w:ins w:id="1572" w:author="Lin, Yuanyuan" w:date="2019-11-29T10:42:00Z"/>
            </w:rPr>
          </w:rPrChange>
        </w:rPr>
      </w:pPr>
    </w:p>
    <w:p w14:paraId="1186431B" w14:textId="30947120" w:rsidR="00937156" w:rsidRPr="00B7063C" w:rsidRDefault="00937156" w:rsidP="00937156">
      <w:pPr>
        <w:jc w:val="center"/>
        <w:rPr>
          <w:ins w:id="1573" w:author="Lin, Yuanyuan" w:date="2019-12-01T14:23:00Z"/>
          <w:rFonts w:ascii="Times" w:hAnsi="Times"/>
          <w:rPrChange w:id="1574" w:author="Lin, Yuanyuan" w:date="2019-12-06T13:27:00Z">
            <w:rPr>
              <w:ins w:id="1575" w:author="Lin, Yuanyuan" w:date="2019-12-01T14:23:00Z"/>
            </w:rPr>
          </w:rPrChange>
        </w:rPr>
      </w:pPr>
      <w:ins w:id="1576" w:author="Lin, Yuanyuan" w:date="2019-12-01T14:23:00Z">
        <w:r w:rsidRPr="00B7063C">
          <w:rPr>
            <w:rFonts w:ascii="Times" w:hAnsi="Times"/>
            <w:rPrChange w:id="1577" w:author="Lin, Yuanyuan" w:date="2019-12-06T13:27:00Z">
              <w:rPr/>
            </w:rPrChange>
          </w:rPr>
          <w:t>Table 4.2</w:t>
        </w:r>
      </w:ins>
    </w:p>
    <w:p w14:paraId="7A8BD5EA" w14:textId="3189ED19" w:rsidR="000628CF" w:rsidRPr="00B7063C" w:rsidRDefault="000628CF" w:rsidP="000628CF">
      <w:pPr>
        <w:spacing w:after="160" w:line="259" w:lineRule="auto"/>
        <w:rPr>
          <w:ins w:id="1578" w:author="Lin, Yuanyuan" w:date="2019-11-29T10:41:00Z"/>
          <w:rFonts w:ascii="Times" w:hAnsi="Times"/>
          <w:rPrChange w:id="1579" w:author="Lin, Yuanyuan" w:date="2019-12-06T13:27:00Z">
            <w:rPr>
              <w:ins w:id="1580" w:author="Lin, Yuanyuan" w:date="2019-11-29T10:41:00Z"/>
            </w:rPr>
          </w:rPrChange>
        </w:rPr>
      </w:pPr>
    </w:p>
    <w:p w14:paraId="7D055465" w14:textId="17F32B16" w:rsidR="000628CF" w:rsidRDefault="000628CF" w:rsidP="000628CF">
      <w:pPr>
        <w:spacing w:after="160" w:line="259" w:lineRule="auto"/>
        <w:rPr>
          <w:ins w:id="1581" w:author="Lin, Yuanyuan" w:date="2019-12-07T12:46:00Z"/>
          <w:rFonts w:ascii="Times" w:hAnsi="Times"/>
        </w:rPr>
      </w:pPr>
    </w:p>
    <w:p w14:paraId="66C8A642" w14:textId="77777777" w:rsidR="00DC679C" w:rsidRPr="00B7063C" w:rsidRDefault="00DC679C" w:rsidP="000628CF">
      <w:pPr>
        <w:spacing w:after="160" w:line="259" w:lineRule="auto"/>
        <w:rPr>
          <w:ins w:id="1582" w:author="Lin, Yuanyuan" w:date="2019-11-29T10:41:00Z"/>
          <w:rFonts w:ascii="Times" w:hAnsi="Times"/>
          <w:rPrChange w:id="1583" w:author="Lin, Yuanyuan" w:date="2019-12-06T13:27:00Z">
            <w:rPr>
              <w:ins w:id="1584" w:author="Lin, Yuanyuan" w:date="2019-11-29T10:41:00Z"/>
            </w:rPr>
          </w:rPrChange>
        </w:rPr>
      </w:pPr>
    </w:p>
    <w:p w14:paraId="65D18F12" w14:textId="722D8548" w:rsidR="000628CF" w:rsidRPr="00B7063C" w:rsidRDefault="000628CF" w:rsidP="000628CF">
      <w:pPr>
        <w:spacing w:after="160" w:line="259" w:lineRule="auto"/>
        <w:rPr>
          <w:ins w:id="1585" w:author="Lin, Yuanyuan" w:date="2019-11-29T10:43:00Z"/>
          <w:rFonts w:ascii="Times" w:hAnsi="Times"/>
          <w:rPrChange w:id="1586" w:author="Lin, Yuanyuan" w:date="2019-12-06T13:27:00Z">
            <w:rPr>
              <w:ins w:id="1587" w:author="Lin, Yuanyuan" w:date="2019-11-29T10:43:00Z"/>
            </w:rPr>
          </w:rPrChange>
        </w:rPr>
      </w:pPr>
    </w:p>
    <w:p w14:paraId="1FA5136C" w14:textId="7BB593BC" w:rsidR="00486DA8" w:rsidRPr="00B7063C" w:rsidRDefault="00486DA8" w:rsidP="000628CF">
      <w:pPr>
        <w:spacing w:after="160" w:line="259" w:lineRule="auto"/>
        <w:rPr>
          <w:ins w:id="1588" w:author="Lin, Yuanyuan" w:date="2019-11-29T10:43:00Z"/>
          <w:rFonts w:ascii="Times" w:hAnsi="Times"/>
          <w:rPrChange w:id="1589" w:author="Lin, Yuanyuan" w:date="2019-12-06T13:27:00Z">
            <w:rPr>
              <w:ins w:id="1590" w:author="Lin, Yuanyuan" w:date="2019-11-29T10:43:00Z"/>
            </w:rPr>
          </w:rPrChange>
        </w:rPr>
      </w:pPr>
    </w:p>
    <w:p w14:paraId="27FF614D" w14:textId="15E428C3" w:rsidR="00486DA8" w:rsidRPr="00B7063C" w:rsidRDefault="00517CC3" w:rsidP="000628CF">
      <w:pPr>
        <w:spacing w:after="160" w:line="259" w:lineRule="auto"/>
        <w:rPr>
          <w:ins w:id="1591" w:author="Lin, Yuanyuan" w:date="2019-11-29T10:43:00Z"/>
          <w:rFonts w:ascii="Times" w:hAnsi="Times"/>
          <w:rPrChange w:id="1592" w:author="Lin, Yuanyuan" w:date="2019-12-06T13:27:00Z">
            <w:rPr>
              <w:ins w:id="1593" w:author="Lin, Yuanyuan" w:date="2019-11-29T10:43:00Z"/>
            </w:rPr>
          </w:rPrChange>
        </w:rPr>
      </w:pPr>
      <w:ins w:id="1594" w:author="Lin, Yuanyuan" w:date="2019-11-29T10:43:00Z">
        <w:r w:rsidRPr="00B7063C">
          <w:rPr>
            <w:rFonts w:ascii="Times" w:hAnsi="Times"/>
            <w:noProof/>
            <w:rPrChange w:id="1595" w:author="Lin, Yuanyuan" w:date="2019-12-06T13:27:00Z">
              <w:rPr>
                <w:noProof/>
              </w:rPr>
            </w:rPrChange>
          </w:rPr>
          <w:drawing>
            <wp:anchor distT="0" distB="0" distL="114300" distR="114300" simplePos="0" relativeHeight="251678720" behindDoc="1" locked="0" layoutInCell="1" allowOverlap="1" wp14:anchorId="150E11A5" wp14:editId="5176F2FA">
              <wp:simplePos x="0" y="0"/>
              <wp:positionH relativeFrom="column">
                <wp:posOffset>1438275</wp:posOffset>
              </wp:positionH>
              <wp:positionV relativeFrom="paragraph">
                <wp:posOffset>-423</wp:posOffset>
              </wp:positionV>
              <wp:extent cx="2945708" cy="2339129"/>
              <wp:effectExtent l="0" t="0" r="127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9 at 12.14.52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708" cy="2339129"/>
                      </a:xfrm>
                      <a:prstGeom prst="rect">
                        <a:avLst/>
                      </a:prstGeom>
                    </pic:spPr>
                  </pic:pic>
                </a:graphicData>
              </a:graphic>
              <wp14:sizeRelH relativeFrom="page">
                <wp14:pctWidth>0</wp14:pctWidth>
              </wp14:sizeRelH>
              <wp14:sizeRelV relativeFrom="page">
                <wp14:pctHeight>0</wp14:pctHeight>
              </wp14:sizeRelV>
            </wp:anchor>
          </w:drawing>
        </w:r>
      </w:ins>
    </w:p>
    <w:p w14:paraId="6067796D" w14:textId="45895425" w:rsidR="00486DA8" w:rsidRPr="00B7063C" w:rsidRDefault="00486DA8" w:rsidP="000628CF">
      <w:pPr>
        <w:spacing w:after="160" w:line="259" w:lineRule="auto"/>
        <w:rPr>
          <w:ins w:id="1596" w:author="Lin, Yuanyuan" w:date="2019-11-29T10:43:00Z"/>
          <w:rFonts w:ascii="Times" w:hAnsi="Times"/>
          <w:rPrChange w:id="1597" w:author="Lin, Yuanyuan" w:date="2019-12-06T13:27:00Z">
            <w:rPr>
              <w:ins w:id="1598" w:author="Lin, Yuanyuan" w:date="2019-11-29T10:43:00Z"/>
            </w:rPr>
          </w:rPrChange>
        </w:rPr>
      </w:pPr>
    </w:p>
    <w:p w14:paraId="289A9376" w14:textId="1DFD34ED" w:rsidR="00486DA8" w:rsidRPr="00B7063C" w:rsidRDefault="00486DA8" w:rsidP="000628CF">
      <w:pPr>
        <w:spacing w:after="160" w:line="259" w:lineRule="auto"/>
        <w:rPr>
          <w:ins w:id="1599" w:author="Lin, Yuanyuan" w:date="2019-11-29T10:43:00Z"/>
          <w:rFonts w:ascii="Times" w:hAnsi="Times"/>
          <w:rPrChange w:id="1600" w:author="Lin, Yuanyuan" w:date="2019-12-06T13:27:00Z">
            <w:rPr>
              <w:ins w:id="1601" w:author="Lin, Yuanyuan" w:date="2019-11-29T10:43:00Z"/>
            </w:rPr>
          </w:rPrChange>
        </w:rPr>
      </w:pPr>
    </w:p>
    <w:p w14:paraId="284E5BB5" w14:textId="6120EEAB" w:rsidR="00486DA8" w:rsidRPr="00B7063C" w:rsidRDefault="00486DA8" w:rsidP="000628CF">
      <w:pPr>
        <w:spacing w:after="160" w:line="259" w:lineRule="auto"/>
        <w:rPr>
          <w:ins w:id="1602" w:author="Lin, Yuanyuan" w:date="2019-11-29T10:43:00Z"/>
          <w:rFonts w:ascii="Times" w:hAnsi="Times"/>
          <w:rPrChange w:id="1603" w:author="Lin, Yuanyuan" w:date="2019-12-06T13:27:00Z">
            <w:rPr>
              <w:ins w:id="1604" w:author="Lin, Yuanyuan" w:date="2019-11-29T10:43:00Z"/>
            </w:rPr>
          </w:rPrChange>
        </w:rPr>
      </w:pPr>
    </w:p>
    <w:p w14:paraId="4770EDA3" w14:textId="7FBA242C" w:rsidR="00486DA8" w:rsidRPr="00B7063C" w:rsidRDefault="00486DA8" w:rsidP="000628CF">
      <w:pPr>
        <w:spacing w:after="160" w:line="259" w:lineRule="auto"/>
        <w:rPr>
          <w:ins w:id="1605" w:author="Lin, Yuanyuan" w:date="2019-11-29T10:43:00Z"/>
          <w:rFonts w:ascii="Times" w:hAnsi="Times"/>
          <w:rPrChange w:id="1606" w:author="Lin, Yuanyuan" w:date="2019-12-06T13:27:00Z">
            <w:rPr>
              <w:ins w:id="1607" w:author="Lin, Yuanyuan" w:date="2019-11-29T10:43:00Z"/>
            </w:rPr>
          </w:rPrChange>
        </w:rPr>
      </w:pPr>
    </w:p>
    <w:p w14:paraId="4AACC069" w14:textId="605E651E" w:rsidR="00486DA8" w:rsidRPr="00B7063C" w:rsidRDefault="00486DA8" w:rsidP="000628CF">
      <w:pPr>
        <w:spacing w:after="160" w:line="259" w:lineRule="auto"/>
        <w:rPr>
          <w:ins w:id="1608" w:author="Lin, Yuanyuan" w:date="2019-11-29T10:43:00Z"/>
          <w:rFonts w:ascii="Times" w:hAnsi="Times"/>
          <w:rPrChange w:id="1609" w:author="Lin, Yuanyuan" w:date="2019-12-06T13:27:00Z">
            <w:rPr>
              <w:ins w:id="1610" w:author="Lin, Yuanyuan" w:date="2019-11-29T10:43:00Z"/>
            </w:rPr>
          </w:rPrChange>
        </w:rPr>
      </w:pPr>
    </w:p>
    <w:p w14:paraId="205A1C19" w14:textId="3BF4A9A6" w:rsidR="00486DA8" w:rsidRPr="00B7063C" w:rsidRDefault="00486DA8" w:rsidP="000628CF">
      <w:pPr>
        <w:spacing w:after="160" w:line="259" w:lineRule="auto"/>
        <w:rPr>
          <w:ins w:id="1611" w:author="Lin, Yuanyuan" w:date="2019-11-29T10:43:00Z"/>
          <w:rFonts w:ascii="Times" w:hAnsi="Times"/>
          <w:rPrChange w:id="1612" w:author="Lin, Yuanyuan" w:date="2019-12-06T13:27:00Z">
            <w:rPr>
              <w:ins w:id="1613" w:author="Lin, Yuanyuan" w:date="2019-11-29T10:43:00Z"/>
            </w:rPr>
          </w:rPrChange>
        </w:rPr>
      </w:pPr>
    </w:p>
    <w:p w14:paraId="341D127B" w14:textId="5A5AD5F8" w:rsidR="00486DA8" w:rsidRPr="00B7063C" w:rsidRDefault="00486DA8" w:rsidP="000628CF">
      <w:pPr>
        <w:spacing w:after="160" w:line="259" w:lineRule="auto"/>
        <w:rPr>
          <w:ins w:id="1614" w:author="Lin, Yuanyuan" w:date="2019-11-29T10:43:00Z"/>
          <w:rFonts w:ascii="Times" w:hAnsi="Times"/>
          <w:rPrChange w:id="1615" w:author="Lin, Yuanyuan" w:date="2019-12-06T13:27:00Z">
            <w:rPr>
              <w:ins w:id="1616" w:author="Lin, Yuanyuan" w:date="2019-11-29T10:43:00Z"/>
            </w:rPr>
          </w:rPrChange>
        </w:rPr>
      </w:pPr>
    </w:p>
    <w:p w14:paraId="7294718B" w14:textId="1D5E9D5D" w:rsidR="00486DA8" w:rsidRPr="00B7063C" w:rsidRDefault="00937156" w:rsidP="00937156">
      <w:pPr>
        <w:jc w:val="center"/>
        <w:rPr>
          <w:ins w:id="1617" w:author="Lin, Yuanyuan" w:date="2019-12-01T14:23:00Z"/>
          <w:rFonts w:ascii="Times" w:hAnsi="Times"/>
          <w:rPrChange w:id="1618" w:author="Lin, Yuanyuan" w:date="2019-12-06T13:27:00Z">
            <w:rPr>
              <w:ins w:id="1619" w:author="Lin, Yuanyuan" w:date="2019-12-01T14:23:00Z"/>
            </w:rPr>
          </w:rPrChange>
        </w:rPr>
      </w:pPr>
      <w:ins w:id="1620" w:author="Lin, Yuanyuan" w:date="2019-12-01T14:23:00Z">
        <w:r w:rsidRPr="00B7063C">
          <w:rPr>
            <w:rFonts w:ascii="Times" w:hAnsi="Times"/>
            <w:rPrChange w:id="1621" w:author="Lin, Yuanyuan" w:date="2019-12-06T13:27:00Z">
              <w:rPr/>
            </w:rPrChange>
          </w:rPr>
          <w:t>Table 4.3</w:t>
        </w:r>
      </w:ins>
    </w:p>
    <w:p w14:paraId="6A4B75DA" w14:textId="77777777" w:rsidR="00937156" w:rsidRPr="00B7063C" w:rsidRDefault="00937156">
      <w:pPr>
        <w:jc w:val="center"/>
        <w:rPr>
          <w:ins w:id="1622" w:author="Lin, Yuanyuan" w:date="2019-11-30T13:28:00Z"/>
          <w:rFonts w:ascii="Times" w:hAnsi="Times"/>
          <w:rPrChange w:id="1623" w:author="Lin, Yuanyuan" w:date="2019-12-06T13:27:00Z">
            <w:rPr>
              <w:ins w:id="1624" w:author="Lin, Yuanyuan" w:date="2019-11-30T13:28:00Z"/>
            </w:rPr>
          </w:rPrChange>
        </w:rPr>
        <w:pPrChange w:id="1625" w:author="Lin, Yuanyuan" w:date="2019-12-01T14:23:00Z">
          <w:pPr>
            <w:spacing w:after="160" w:line="259" w:lineRule="auto"/>
          </w:pPr>
        </w:pPrChange>
      </w:pPr>
    </w:p>
    <w:p w14:paraId="33E88985" w14:textId="0752A7E7" w:rsidR="00AE5932" w:rsidRPr="00B7063C" w:rsidRDefault="00944003">
      <w:pPr>
        <w:rPr>
          <w:ins w:id="1626" w:author="Lin, Yuanyuan" w:date="2019-11-30T14:51:00Z"/>
          <w:rFonts w:ascii="Times" w:hAnsi="Times"/>
          <w:rPrChange w:id="1627" w:author="Lin, Yuanyuan" w:date="2019-12-06T13:27:00Z">
            <w:rPr>
              <w:ins w:id="1628" w:author="Lin, Yuanyuan" w:date="2019-11-30T14:51:00Z"/>
            </w:rPr>
          </w:rPrChange>
        </w:rPr>
        <w:pPrChange w:id="1629" w:author="Lin, Yuanyuan" w:date="2019-12-01T14:17:00Z">
          <w:pPr>
            <w:spacing w:after="160" w:line="259" w:lineRule="auto"/>
          </w:pPr>
        </w:pPrChange>
      </w:pPr>
      <w:ins w:id="1630" w:author="Lin, Yuanyuan" w:date="2019-11-30T14:50:00Z">
        <w:r w:rsidRPr="00B7063C">
          <w:rPr>
            <w:rFonts w:ascii="Times" w:hAnsi="Times"/>
            <w:noProof/>
            <w:rPrChange w:id="1631" w:author="Lin, Yuanyuan" w:date="2019-12-06T13:27:00Z">
              <w:rPr>
                <w:noProof/>
              </w:rPr>
            </w:rPrChange>
          </w:rPr>
          <w:drawing>
            <wp:anchor distT="0" distB="0" distL="114300" distR="114300" simplePos="0" relativeHeight="251681792" behindDoc="1" locked="0" layoutInCell="1" allowOverlap="1" wp14:anchorId="1CFF21E1" wp14:editId="61B5E703">
              <wp:simplePos x="0" y="0"/>
              <wp:positionH relativeFrom="column">
                <wp:posOffset>899795</wp:posOffset>
              </wp:positionH>
              <wp:positionV relativeFrom="paragraph">
                <wp:posOffset>1075055</wp:posOffset>
              </wp:positionV>
              <wp:extent cx="4004310" cy="2684780"/>
              <wp:effectExtent l="0" t="0" r="0" b="0"/>
              <wp:wrapNone/>
              <wp:docPr id="22" name="Picture 22"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30 at 2.49.1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04310" cy="2684780"/>
                      </a:xfrm>
                      <a:prstGeom prst="rect">
                        <a:avLst/>
                      </a:prstGeom>
                    </pic:spPr>
                  </pic:pic>
                </a:graphicData>
              </a:graphic>
              <wp14:sizeRelH relativeFrom="page">
                <wp14:pctWidth>0</wp14:pctWidth>
              </wp14:sizeRelH>
              <wp14:sizeRelV relativeFrom="page">
                <wp14:pctHeight>0</wp14:pctHeight>
              </wp14:sizeRelV>
            </wp:anchor>
          </w:drawing>
        </w:r>
      </w:ins>
      <w:ins w:id="1632" w:author="Lin, Yuanyuan" w:date="2019-11-30T18:41:00Z">
        <w:r w:rsidR="00F23609" w:rsidRPr="00B7063C">
          <w:rPr>
            <w:rFonts w:ascii="Times" w:hAnsi="Times"/>
            <w:rPrChange w:id="1633" w:author="Lin, Yuanyuan" w:date="2019-12-06T13:27:00Z">
              <w:rPr/>
            </w:rPrChange>
          </w:rPr>
          <w:t>After making correlation graphs among variables, I had</w:t>
        </w:r>
      </w:ins>
      <w:ins w:id="1634" w:author="Lin, Yuanyuan" w:date="2019-12-01T14:15:00Z">
        <w:r w:rsidR="001F69C9" w:rsidRPr="00B7063C">
          <w:rPr>
            <w:rFonts w:ascii="Times" w:hAnsi="Times"/>
            <w:rPrChange w:id="1635" w:author="Lin, Yuanyuan" w:date="2019-12-06T13:27:00Z">
              <w:rPr/>
            </w:rPrChange>
          </w:rPr>
          <w:t xml:space="preserve"> about half of </w:t>
        </w:r>
      </w:ins>
      <w:ins w:id="1636" w:author="Lin, Yuanyuan" w:date="2019-11-30T18:41:00Z">
        <w:r w:rsidR="00F23609" w:rsidRPr="00B7063C">
          <w:rPr>
            <w:rFonts w:ascii="Times" w:hAnsi="Times"/>
            <w:rPrChange w:id="1637" w:author="Lin, Yuanyuan" w:date="2019-12-06T13:27:00Z">
              <w:rPr/>
            </w:rPrChange>
          </w:rPr>
          <w:t xml:space="preserve">variables that have large correlations. </w:t>
        </w:r>
      </w:ins>
      <w:ins w:id="1638" w:author="Lin, Yuanyuan" w:date="2019-12-01T14:16:00Z">
        <w:r w:rsidR="001F69C9" w:rsidRPr="00B7063C">
          <w:rPr>
            <w:rFonts w:ascii="Times" w:hAnsi="Times"/>
            <w:rPrChange w:id="1639" w:author="Lin, Yuanyuan" w:date="2019-12-06T13:27:00Z">
              <w:rPr/>
            </w:rPrChange>
          </w:rPr>
          <w:t xml:space="preserve"> Accommodates and beds/bedrooms are</w:t>
        </w:r>
      </w:ins>
      <w:ins w:id="1640" w:author="Lin, Yuanyuan" w:date="2019-11-30T00:22:00Z">
        <w:r w:rsidR="00AE5932" w:rsidRPr="00B7063C">
          <w:rPr>
            <w:rFonts w:ascii="Times" w:hAnsi="Times"/>
            <w:rPrChange w:id="1641" w:author="Lin, Yuanyuan" w:date="2019-12-06T13:27:00Z">
              <w:rPr/>
            </w:rPrChange>
          </w:rPr>
          <w:t xml:space="preserve"> correlated positively</w:t>
        </w:r>
      </w:ins>
      <w:ins w:id="1642" w:author="Lin, Yuanyuan" w:date="2019-12-01T14:16:00Z">
        <w:r w:rsidR="001F69C9" w:rsidRPr="00B7063C">
          <w:rPr>
            <w:rFonts w:ascii="Times" w:hAnsi="Times"/>
            <w:rPrChange w:id="1643" w:author="Lin, Yuanyuan" w:date="2019-12-06T13:27:00Z">
              <w:rPr/>
            </w:rPrChange>
          </w:rPr>
          <w:t xml:space="preserve"> based on the graph above.</w:t>
        </w:r>
      </w:ins>
      <w:ins w:id="1644" w:author="Lin, Yuanyuan" w:date="2019-12-01T14:17:00Z">
        <w:r w:rsidR="001F69C9" w:rsidRPr="00B7063C">
          <w:rPr>
            <w:rFonts w:ascii="Times" w:hAnsi="Times"/>
            <w:rPrChange w:id="1645" w:author="Lin, Yuanyuan" w:date="2019-12-06T13:27:00Z">
              <w:rPr/>
            </w:rPrChange>
          </w:rPr>
          <w:t xml:space="preserve"> </w:t>
        </w:r>
      </w:ins>
      <w:ins w:id="1646" w:author="Lin, Yuanyuan" w:date="2019-12-01T14:18:00Z">
        <w:r w:rsidR="00CA78FD" w:rsidRPr="00B7063C">
          <w:rPr>
            <w:rFonts w:ascii="Times" w:hAnsi="Times"/>
            <w:rPrChange w:id="1647" w:author="Lin, Yuanyuan" w:date="2019-12-06T13:27:00Z">
              <w:rPr/>
            </w:rPrChange>
          </w:rPr>
          <w:t xml:space="preserve">Additionally, we can notice that accommodates </w:t>
        </w:r>
      </w:ins>
      <w:ins w:id="1648" w:author="Lin, Yuanyuan" w:date="2019-12-01T14:19:00Z">
        <w:r w:rsidR="00CA78FD" w:rsidRPr="00B7063C">
          <w:rPr>
            <w:rFonts w:ascii="Times" w:hAnsi="Times"/>
            <w:rPrChange w:id="1649" w:author="Lin, Yuanyuan" w:date="2019-12-06T13:27:00Z">
              <w:rPr/>
            </w:rPrChange>
          </w:rPr>
          <w:t xml:space="preserve">are not strongly correlated with some other variables, such as “number of reviews”, </w:t>
        </w:r>
      </w:ins>
      <w:ins w:id="1650" w:author="Lin, Yuanyuan" w:date="2019-12-01T14:21:00Z">
        <w:r w:rsidR="00CA78FD" w:rsidRPr="00B7063C">
          <w:rPr>
            <w:rFonts w:ascii="Times" w:hAnsi="Times"/>
            <w:rPrChange w:id="1651" w:author="Lin, Yuanyuan" w:date="2019-12-06T13:27:00Z">
              <w:rPr/>
            </w:rPrChange>
          </w:rPr>
          <w:t>“review</w:t>
        </w:r>
      </w:ins>
      <w:ins w:id="1652" w:author="Lin, Yuanyuan" w:date="2019-12-01T14:19:00Z">
        <w:r w:rsidR="00CA78FD" w:rsidRPr="00B7063C">
          <w:rPr>
            <w:rFonts w:ascii="Times" w:hAnsi="Times"/>
            <w:rPrChange w:id="1653" w:author="Lin, Yuanyuan" w:date="2019-12-06T13:27:00Z">
              <w:rPr/>
            </w:rPrChange>
          </w:rPr>
          <w:t xml:space="preserve"> scores rating” </w:t>
        </w:r>
      </w:ins>
      <w:ins w:id="1654" w:author="Lin, Yuanyuan" w:date="2019-12-01T14:22:00Z">
        <w:r w:rsidR="0057128A" w:rsidRPr="00B7063C">
          <w:rPr>
            <w:rFonts w:ascii="Times" w:hAnsi="Times"/>
            <w:rPrChange w:id="1655" w:author="Lin, Yuanyuan" w:date="2019-12-06T13:27:00Z">
              <w:rPr/>
            </w:rPrChange>
          </w:rPr>
          <w:t>etc.,</w:t>
        </w:r>
      </w:ins>
      <w:ins w:id="1656" w:author="Lin, Yuanyuan" w:date="2019-12-01T14:19:00Z">
        <w:r w:rsidR="00CA78FD" w:rsidRPr="00B7063C">
          <w:rPr>
            <w:rFonts w:ascii="Times" w:hAnsi="Times"/>
            <w:rPrChange w:id="1657" w:author="Lin, Yuanyuan" w:date="2019-12-06T13:27:00Z">
              <w:rPr/>
            </w:rPrChange>
          </w:rPr>
          <w:t xml:space="preserve"> </w:t>
        </w:r>
      </w:ins>
      <w:ins w:id="1658" w:author="Lin, Yuanyuan" w:date="2019-12-01T14:20:00Z">
        <w:r w:rsidR="00CA78FD" w:rsidRPr="00B7063C">
          <w:rPr>
            <w:rFonts w:ascii="Times" w:hAnsi="Times"/>
            <w:rPrChange w:id="1659" w:author="Lin, Yuanyuan" w:date="2019-12-06T13:27:00Z">
              <w:rPr/>
            </w:rPrChange>
          </w:rPr>
          <w:t>Although there is no strong positive relationship among variables that I’ve mentioned above</w:t>
        </w:r>
      </w:ins>
      <w:ins w:id="1660" w:author="Lin, Yuanyuan" w:date="2019-12-01T14:22:00Z">
        <w:r w:rsidR="0057128A" w:rsidRPr="00B7063C">
          <w:rPr>
            <w:rFonts w:ascii="Times" w:hAnsi="Times"/>
            <w:rPrChange w:id="1661" w:author="Lin, Yuanyuan" w:date="2019-12-06T13:27:00Z">
              <w:rPr/>
            </w:rPrChange>
          </w:rPr>
          <w:t>, they are not</w:t>
        </w:r>
      </w:ins>
      <w:ins w:id="1662" w:author="Lin, Yuanyuan" w:date="2019-11-30T00:24:00Z">
        <w:r w:rsidR="00AE5932" w:rsidRPr="00B7063C">
          <w:rPr>
            <w:rFonts w:ascii="Times" w:hAnsi="Times"/>
            <w:rPrChange w:id="1663" w:author="Lin, Yuanyuan" w:date="2019-12-06T13:27:00Z">
              <w:rPr/>
            </w:rPrChange>
          </w:rPr>
          <w:t xml:space="preserve"> ne</w:t>
        </w:r>
      </w:ins>
      <w:ins w:id="1664" w:author="Lin, Yuanyuan" w:date="2019-11-30T00:25:00Z">
        <w:r w:rsidR="00AE5932" w:rsidRPr="00B7063C">
          <w:rPr>
            <w:rFonts w:ascii="Times" w:hAnsi="Times"/>
            <w:rPrChange w:id="1665" w:author="Lin, Yuanyuan" w:date="2019-12-06T13:27:00Z">
              <w:rPr/>
            </w:rPrChange>
          </w:rPr>
          <w:t>gatively correlated to</w:t>
        </w:r>
      </w:ins>
      <w:ins w:id="1666" w:author="Lin, Yuanyuan" w:date="2019-12-01T14:22:00Z">
        <w:r w:rsidR="0057128A" w:rsidRPr="00B7063C">
          <w:rPr>
            <w:rFonts w:ascii="Times" w:hAnsi="Times"/>
            <w:rPrChange w:id="1667" w:author="Lin, Yuanyuan" w:date="2019-12-06T13:27:00Z">
              <w:rPr/>
            </w:rPrChange>
          </w:rPr>
          <w:t xml:space="preserve"> each other.</w:t>
        </w:r>
      </w:ins>
    </w:p>
    <w:p w14:paraId="278DCF26" w14:textId="78845235" w:rsidR="00E505CA" w:rsidRPr="00B7063C" w:rsidRDefault="00E505CA" w:rsidP="000628CF">
      <w:pPr>
        <w:spacing w:after="160" w:line="259" w:lineRule="auto"/>
        <w:rPr>
          <w:ins w:id="1668" w:author="Lin, Yuanyuan" w:date="2019-11-30T14:51:00Z"/>
          <w:rFonts w:ascii="Times" w:hAnsi="Times"/>
          <w:rPrChange w:id="1669" w:author="Lin, Yuanyuan" w:date="2019-12-06T13:27:00Z">
            <w:rPr>
              <w:ins w:id="1670" w:author="Lin, Yuanyuan" w:date="2019-11-30T14:51:00Z"/>
            </w:rPr>
          </w:rPrChange>
        </w:rPr>
      </w:pPr>
    </w:p>
    <w:p w14:paraId="617AFF73" w14:textId="3B08DCCF" w:rsidR="00E505CA" w:rsidRPr="00B7063C" w:rsidRDefault="00E505CA" w:rsidP="000628CF">
      <w:pPr>
        <w:spacing w:after="160" w:line="259" w:lineRule="auto"/>
        <w:rPr>
          <w:ins w:id="1671" w:author="Lin, Yuanyuan" w:date="2019-11-30T14:51:00Z"/>
          <w:rFonts w:ascii="Times" w:hAnsi="Times"/>
          <w:rPrChange w:id="1672" w:author="Lin, Yuanyuan" w:date="2019-12-06T13:27:00Z">
            <w:rPr>
              <w:ins w:id="1673" w:author="Lin, Yuanyuan" w:date="2019-11-30T14:51:00Z"/>
            </w:rPr>
          </w:rPrChange>
        </w:rPr>
      </w:pPr>
    </w:p>
    <w:p w14:paraId="07CB5721" w14:textId="3C453314" w:rsidR="00E505CA" w:rsidRPr="00B7063C" w:rsidRDefault="00E505CA" w:rsidP="000628CF">
      <w:pPr>
        <w:spacing w:after="160" w:line="259" w:lineRule="auto"/>
        <w:rPr>
          <w:ins w:id="1674" w:author="Lin, Yuanyuan" w:date="2019-11-30T14:51:00Z"/>
          <w:rFonts w:ascii="Times" w:hAnsi="Times"/>
          <w:rPrChange w:id="1675" w:author="Lin, Yuanyuan" w:date="2019-12-06T13:27:00Z">
            <w:rPr>
              <w:ins w:id="1676" w:author="Lin, Yuanyuan" w:date="2019-11-30T14:51:00Z"/>
            </w:rPr>
          </w:rPrChange>
        </w:rPr>
      </w:pPr>
    </w:p>
    <w:p w14:paraId="3885A8C5" w14:textId="6A9A37D7" w:rsidR="00E505CA" w:rsidRPr="00B7063C" w:rsidRDefault="00E505CA" w:rsidP="000628CF">
      <w:pPr>
        <w:spacing w:after="160" w:line="259" w:lineRule="auto"/>
        <w:rPr>
          <w:ins w:id="1677" w:author="Lin, Yuanyuan" w:date="2019-11-30T00:22:00Z"/>
          <w:rFonts w:ascii="Times" w:hAnsi="Times"/>
          <w:rPrChange w:id="1678" w:author="Lin, Yuanyuan" w:date="2019-12-06T13:27:00Z">
            <w:rPr>
              <w:ins w:id="1679" w:author="Lin, Yuanyuan" w:date="2019-11-30T00:22:00Z"/>
            </w:rPr>
          </w:rPrChange>
        </w:rPr>
      </w:pPr>
    </w:p>
    <w:p w14:paraId="44554201" w14:textId="1FA91A44" w:rsidR="00AE5932" w:rsidRPr="00B7063C" w:rsidRDefault="00AE5932" w:rsidP="000628CF">
      <w:pPr>
        <w:spacing w:after="160" w:line="259" w:lineRule="auto"/>
        <w:rPr>
          <w:ins w:id="1680" w:author="Lin, Yuanyuan" w:date="2019-11-29T10:43:00Z"/>
          <w:rFonts w:ascii="Times" w:hAnsi="Times"/>
          <w:rPrChange w:id="1681" w:author="Lin, Yuanyuan" w:date="2019-12-06T13:27:00Z">
            <w:rPr>
              <w:ins w:id="1682" w:author="Lin, Yuanyuan" w:date="2019-11-29T10:43:00Z"/>
            </w:rPr>
          </w:rPrChange>
        </w:rPr>
      </w:pPr>
    </w:p>
    <w:p w14:paraId="6E7248C0" w14:textId="4D7E3F63" w:rsidR="00486DA8" w:rsidRPr="00B7063C" w:rsidRDefault="00486DA8" w:rsidP="000628CF">
      <w:pPr>
        <w:spacing w:after="160" w:line="259" w:lineRule="auto"/>
        <w:rPr>
          <w:ins w:id="1683" w:author="Lin, Yuanyuan" w:date="2019-11-30T14:51:00Z"/>
          <w:rFonts w:ascii="Times" w:hAnsi="Times"/>
          <w:rPrChange w:id="1684" w:author="Lin, Yuanyuan" w:date="2019-12-06T13:27:00Z">
            <w:rPr>
              <w:ins w:id="1685" w:author="Lin, Yuanyuan" w:date="2019-11-30T14:51:00Z"/>
            </w:rPr>
          </w:rPrChange>
        </w:rPr>
      </w:pPr>
    </w:p>
    <w:p w14:paraId="7F529400" w14:textId="23295491" w:rsidR="00E505CA" w:rsidRPr="00B7063C" w:rsidRDefault="00E505CA" w:rsidP="000628CF">
      <w:pPr>
        <w:spacing w:after="160" w:line="259" w:lineRule="auto"/>
        <w:rPr>
          <w:ins w:id="1686" w:author="Lin, Yuanyuan" w:date="2019-11-30T14:51:00Z"/>
          <w:rFonts w:ascii="Times" w:hAnsi="Times"/>
          <w:rPrChange w:id="1687" w:author="Lin, Yuanyuan" w:date="2019-12-06T13:27:00Z">
            <w:rPr>
              <w:ins w:id="1688" w:author="Lin, Yuanyuan" w:date="2019-11-30T14:51:00Z"/>
            </w:rPr>
          </w:rPrChange>
        </w:rPr>
      </w:pPr>
    </w:p>
    <w:p w14:paraId="039DF4A1" w14:textId="4DD91AF2" w:rsidR="00E505CA" w:rsidRPr="00B7063C" w:rsidRDefault="00E505CA" w:rsidP="000628CF">
      <w:pPr>
        <w:spacing w:after="160" w:line="259" w:lineRule="auto"/>
        <w:rPr>
          <w:ins w:id="1689" w:author="Lin, Yuanyuan" w:date="2019-12-01T14:21:00Z"/>
          <w:rFonts w:ascii="Times" w:hAnsi="Times"/>
          <w:rPrChange w:id="1690" w:author="Lin, Yuanyuan" w:date="2019-12-06T13:27:00Z">
            <w:rPr>
              <w:ins w:id="1691" w:author="Lin, Yuanyuan" w:date="2019-12-01T14:21:00Z"/>
            </w:rPr>
          </w:rPrChange>
        </w:rPr>
      </w:pPr>
    </w:p>
    <w:p w14:paraId="1CEBA0D7" w14:textId="77777777" w:rsidR="001C6F4B" w:rsidRPr="00B7063C" w:rsidRDefault="001C6F4B" w:rsidP="000628CF">
      <w:pPr>
        <w:spacing w:after="160" w:line="259" w:lineRule="auto"/>
        <w:rPr>
          <w:ins w:id="1692" w:author="Lin, Yuanyuan" w:date="2019-11-30T14:51:00Z"/>
          <w:rFonts w:ascii="Times" w:hAnsi="Times"/>
          <w:rPrChange w:id="1693" w:author="Lin, Yuanyuan" w:date="2019-12-06T13:27:00Z">
            <w:rPr>
              <w:ins w:id="1694" w:author="Lin, Yuanyuan" w:date="2019-11-30T14:51:00Z"/>
            </w:rPr>
          </w:rPrChange>
        </w:rPr>
      </w:pPr>
    </w:p>
    <w:p w14:paraId="635169FF" w14:textId="2AE199CF" w:rsidR="00937156" w:rsidRPr="00B7063C" w:rsidRDefault="00937156" w:rsidP="00937156">
      <w:pPr>
        <w:jc w:val="center"/>
        <w:rPr>
          <w:ins w:id="1695" w:author="Lin, Yuanyuan" w:date="2019-12-01T14:23:00Z"/>
          <w:rFonts w:ascii="Times" w:hAnsi="Times"/>
          <w:rPrChange w:id="1696" w:author="Lin, Yuanyuan" w:date="2019-12-06T13:27:00Z">
            <w:rPr>
              <w:ins w:id="1697" w:author="Lin, Yuanyuan" w:date="2019-12-01T14:23:00Z"/>
            </w:rPr>
          </w:rPrChange>
        </w:rPr>
      </w:pPr>
      <w:ins w:id="1698" w:author="Lin, Yuanyuan" w:date="2019-12-01T14:23:00Z">
        <w:r w:rsidRPr="00B7063C">
          <w:rPr>
            <w:rFonts w:ascii="Times" w:hAnsi="Times"/>
            <w:rPrChange w:id="1699" w:author="Lin, Yuanyuan" w:date="2019-12-06T13:27:00Z">
              <w:rPr/>
            </w:rPrChange>
          </w:rPr>
          <w:t>Table 4.4</w:t>
        </w:r>
      </w:ins>
    </w:p>
    <w:p w14:paraId="47BE763A" w14:textId="0CA4B793" w:rsidR="00A7427E" w:rsidRPr="00B7063C" w:rsidRDefault="00A7427E" w:rsidP="00AC1470">
      <w:pPr>
        <w:rPr>
          <w:ins w:id="1700" w:author="Lin, Yuanyuan" w:date="2019-12-06T12:37:00Z"/>
          <w:rFonts w:ascii="Times" w:hAnsi="Times"/>
          <w:rPrChange w:id="1701" w:author="Lin, Yuanyuan" w:date="2019-12-06T13:27:00Z">
            <w:rPr>
              <w:ins w:id="1702" w:author="Lin, Yuanyuan" w:date="2019-12-06T12:37:00Z"/>
            </w:rPr>
          </w:rPrChange>
        </w:rPr>
      </w:pPr>
    </w:p>
    <w:p w14:paraId="262328FE" w14:textId="77777777" w:rsidR="009E5490" w:rsidRPr="00B7063C" w:rsidRDefault="009E5490" w:rsidP="00AC1470">
      <w:pPr>
        <w:rPr>
          <w:ins w:id="1703" w:author="Lin, Yuanyuan" w:date="2019-12-01T14:28:00Z"/>
          <w:rFonts w:ascii="Times" w:hAnsi="Times"/>
          <w:rPrChange w:id="1704" w:author="Lin, Yuanyuan" w:date="2019-12-06T13:27:00Z">
            <w:rPr>
              <w:ins w:id="1705" w:author="Lin, Yuanyuan" w:date="2019-12-01T14:28:00Z"/>
            </w:rPr>
          </w:rPrChange>
        </w:rPr>
      </w:pPr>
    </w:p>
    <w:p w14:paraId="1818AFD7" w14:textId="77777777" w:rsidR="000C6BE5" w:rsidRPr="00B7063C" w:rsidRDefault="000C6BE5" w:rsidP="00AC1470">
      <w:pPr>
        <w:rPr>
          <w:ins w:id="1706" w:author="Lin, Yuanyuan" w:date="2019-12-01T14:24:00Z"/>
          <w:rFonts w:ascii="Times" w:hAnsi="Times"/>
          <w:rPrChange w:id="1707" w:author="Lin, Yuanyuan" w:date="2019-12-06T13:27:00Z">
            <w:rPr>
              <w:ins w:id="1708" w:author="Lin, Yuanyuan" w:date="2019-12-01T14:24:00Z"/>
            </w:rPr>
          </w:rPrChange>
        </w:rPr>
      </w:pPr>
    </w:p>
    <w:p w14:paraId="06E1156E" w14:textId="009A7140" w:rsidR="00BE4153" w:rsidRDefault="009E23E5" w:rsidP="00AC1470">
      <w:pPr>
        <w:rPr>
          <w:ins w:id="1709" w:author="Lin, Yuanyuan" w:date="2019-12-06T13:32:00Z"/>
          <w:rFonts w:ascii="Times" w:hAnsi="Times"/>
        </w:rPr>
      </w:pPr>
      <w:ins w:id="1710" w:author="Lin, Yuanyuan" w:date="2019-12-07T12:16:00Z">
        <w:r w:rsidRPr="009E23E5">
          <w:rPr>
            <w:rFonts w:ascii="Times" w:hAnsi="Times"/>
          </w:rPr>
          <w:t xml:space="preserve">After making correlation graphs among variables, I had about half of the variables that have significant correlations.  Accommodates and beds/bedrooms are correlated positively based on the diagram above. Additionally, we can notice that accommodates are not strongly correlated with some other variables, such as “number of reviews”, “review scores rating” etc.. Although </w:t>
        </w:r>
        <w:r w:rsidRPr="009E23E5">
          <w:rPr>
            <w:rFonts w:ascii="Times" w:hAnsi="Times"/>
          </w:rPr>
          <w:lastRenderedPageBreak/>
          <w:t>there is no strong positive relationship among variables that I’ve mentioned above, they are not negatively correlated to each other.</w:t>
        </w:r>
      </w:ins>
    </w:p>
    <w:p w14:paraId="305F870D" w14:textId="3E7094FD" w:rsidR="00517CC3" w:rsidRDefault="00517CC3" w:rsidP="00AC1470">
      <w:pPr>
        <w:rPr>
          <w:ins w:id="1711" w:author="Lin, Yuanyuan" w:date="2019-12-06T13:32:00Z"/>
          <w:rFonts w:ascii="Times" w:hAnsi="Times"/>
        </w:rPr>
      </w:pPr>
    </w:p>
    <w:p w14:paraId="00108774" w14:textId="77777777" w:rsidR="00517CC3" w:rsidRPr="00B7063C" w:rsidRDefault="00517CC3" w:rsidP="00AC1470">
      <w:pPr>
        <w:rPr>
          <w:ins w:id="1712" w:author="Lin, Yuanyuan" w:date="2019-12-01T14:24:00Z"/>
          <w:rFonts w:ascii="Times" w:hAnsi="Times"/>
          <w:rPrChange w:id="1713" w:author="Lin, Yuanyuan" w:date="2019-12-06T13:27:00Z">
            <w:rPr>
              <w:ins w:id="1714" w:author="Lin, Yuanyuan" w:date="2019-12-01T14:24:00Z"/>
            </w:rPr>
          </w:rPrChange>
        </w:rPr>
      </w:pPr>
    </w:p>
    <w:p w14:paraId="2045BA69" w14:textId="446A1F07" w:rsidR="00AD7AD0" w:rsidRPr="00806052" w:rsidRDefault="00AD7AD0" w:rsidP="00AD7AD0">
      <w:pPr>
        <w:pStyle w:val="ListParagraph"/>
        <w:numPr>
          <w:ilvl w:val="0"/>
          <w:numId w:val="5"/>
        </w:numPr>
        <w:spacing w:after="160" w:line="259" w:lineRule="auto"/>
        <w:rPr>
          <w:ins w:id="1715" w:author="Lin, Yuanyuan" w:date="2019-12-01T14:38:00Z"/>
          <w:rFonts w:ascii="Times" w:hAnsi="Times"/>
          <w:sz w:val="28"/>
          <w:szCs w:val="28"/>
          <w:rPrChange w:id="1716" w:author="Lin, Yuanyuan" w:date="2019-12-07T14:18:00Z">
            <w:rPr>
              <w:ins w:id="1717" w:author="Lin, Yuanyuan" w:date="2019-12-01T14:38:00Z"/>
            </w:rPr>
          </w:rPrChange>
        </w:rPr>
      </w:pPr>
      <w:ins w:id="1718" w:author="Lin, Yuanyuan" w:date="2019-11-29T09:52:00Z">
        <w:r w:rsidRPr="00806052">
          <w:rPr>
            <w:rFonts w:ascii="Times" w:hAnsi="Times"/>
            <w:sz w:val="28"/>
            <w:szCs w:val="28"/>
            <w:rPrChange w:id="1719" w:author="Lin, Yuanyuan" w:date="2019-12-07T14:18:00Z">
              <w:rPr/>
            </w:rPrChange>
          </w:rPr>
          <w:t>Interpretation</w:t>
        </w:r>
      </w:ins>
    </w:p>
    <w:p w14:paraId="114AEF29" w14:textId="435B4FC3" w:rsidR="00711D28" w:rsidRPr="00B7063C" w:rsidRDefault="00711D28" w:rsidP="00711D28">
      <w:pPr>
        <w:rPr>
          <w:ins w:id="1720" w:author="Lin, Yuanyuan" w:date="2019-12-01T14:43:00Z"/>
          <w:rFonts w:ascii="Times" w:hAnsi="Times"/>
          <w:rPrChange w:id="1721" w:author="Lin, Yuanyuan" w:date="2019-12-06T13:27:00Z">
            <w:rPr>
              <w:ins w:id="1722" w:author="Lin, Yuanyuan" w:date="2019-12-01T14:43:00Z"/>
            </w:rPr>
          </w:rPrChange>
        </w:rPr>
      </w:pPr>
      <w:ins w:id="1723" w:author="Lin, Yuanyuan" w:date="2019-12-01T14:38:00Z">
        <w:r w:rsidRPr="00B7063C">
          <w:rPr>
            <w:rFonts w:ascii="Times" w:hAnsi="Times"/>
            <w:rPrChange w:id="1724" w:author="Lin, Yuanyuan" w:date="2019-12-06T13:27:00Z">
              <w:rPr/>
            </w:rPrChange>
          </w:rPr>
          <w:t>The first attempt uses the following model to predict the prices:</w:t>
        </w:r>
      </w:ins>
    </w:p>
    <w:p w14:paraId="210FC11C" w14:textId="64000B6C" w:rsidR="00A20F2C" w:rsidRPr="00B7063C" w:rsidRDefault="00A20F2C">
      <w:pPr>
        <w:rPr>
          <w:ins w:id="1725" w:author="Lin, Yuanyuan" w:date="2019-12-01T14:38:00Z"/>
          <w:rFonts w:ascii="Times" w:hAnsi="Times"/>
          <w:rPrChange w:id="1726" w:author="Lin, Yuanyuan" w:date="2019-12-06T13:27:00Z">
            <w:rPr>
              <w:ins w:id="1727" w:author="Lin, Yuanyuan" w:date="2019-12-01T14:38:00Z"/>
            </w:rPr>
          </w:rPrChange>
        </w:rPr>
        <w:pPrChange w:id="1728" w:author="Lin, Yuanyuan" w:date="2019-12-01T14:38:00Z">
          <w:pPr>
            <w:pStyle w:val="ListParagraph"/>
            <w:numPr>
              <w:numId w:val="5"/>
            </w:numPr>
            <w:ind w:hanging="720"/>
          </w:pPr>
        </w:pPrChange>
      </w:pPr>
    </w:p>
    <w:p w14:paraId="36352EED" w14:textId="04289BF8" w:rsidR="00711D28" w:rsidRPr="00B7063C" w:rsidRDefault="00711D28" w:rsidP="00711D28">
      <w:pPr>
        <w:spacing w:after="160" w:line="259" w:lineRule="auto"/>
        <w:rPr>
          <w:ins w:id="1729" w:author="Lin, Yuanyuan" w:date="2019-12-01T14:38:00Z"/>
          <w:rFonts w:ascii="Times" w:hAnsi="Times"/>
          <w:rPrChange w:id="1730" w:author="Lin, Yuanyuan" w:date="2019-12-06T13:27:00Z">
            <w:rPr>
              <w:ins w:id="1731" w:author="Lin, Yuanyuan" w:date="2019-12-01T14:38:00Z"/>
            </w:rPr>
          </w:rPrChange>
        </w:rPr>
      </w:pPr>
    </w:p>
    <w:p w14:paraId="4999CCC1" w14:textId="1467F676" w:rsidR="00711D28" w:rsidRPr="00B7063C" w:rsidRDefault="008912B2">
      <w:pPr>
        <w:spacing w:after="160" w:line="259" w:lineRule="auto"/>
        <w:rPr>
          <w:ins w:id="1732" w:author="Lin, Yuanyuan" w:date="2019-11-29T09:52:00Z"/>
          <w:rFonts w:ascii="Times" w:hAnsi="Times"/>
          <w:rPrChange w:id="1733" w:author="Lin, Yuanyuan" w:date="2019-12-06T13:27:00Z">
            <w:rPr>
              <w:ins w:id="1734" w:author="Lin, Yuanyuan" w:date="2019-11-29T09:52:00Z"/>
            </w:rPr>
          </w:rPrChange>
        </w:rPr>
        <w:pPrChange w:id="1735" w:author="Lin, Yuanyuan" w:date="2019-12-01T14:38:00Z">
          <w:pPr>
            <w:pStyle w:val="ListParagraph"/>
            <w:numPr>
              <w:numId w:val="5"/>
            </w:numPr>
            <w:spacing w:after="160" w:line="259" w:lineRule="auto"/>
            <w:ind w:hanging="720"/>
          </w:pPr>
        </w:pPrChange>
      </w:pPr>
      <w:ins w:id="1736" w:author="Lin, Yuanyuan" w:date="2019-12-06T11:26:00Z">
        <w:r w:rsidRPr="00B7063C">
          <w:rPr>
            <w:rFonts w:ascii="Times" w:hAnsi="Times"/>
            <w:noProof/>
            <w:rPrChange w:id="1737" w:author="Lin, Yuanyuan" w:date="2019-12-06T13:27:00Z">
              <w:rPr>
                <w:noProof/>
              </w:rPr>
            </w:rPrChange>
          </w:rPr>
          <w:drawing>
            <wp:anchor distT="0" distB="0" distL="114300" distR="114300" simplePos="0" relativeHeight="251711488" behindDoc="1" locked="0" layoutInCell="1" allowOverlap="1" wp14:anchorId="022F25F9" wp14:editId="4437CF37">
              <wp:simplePos x="0" y="0"/>
              <wp:positionH relativeFrom="column">
                <wp:posOffset>715645</wp:posOffset>
              </wp:positionH>
              <wp:positionV relativeFrom="paragraph">
                <wp:posOffset>23573</wp:posOffset>
              </wp:positionV>
              <wp:extent cx="4196708" cy="3066774"/>
              <wp:effectExtent l="0" t="0" r="0" b="0"/>
              <wp:wrapNone/>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06 at 11.24.10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6708" cy="3066774"/>
                      </a:xfrm>
                      <a:prstGeom prst="rect">
                        <a:avLst/>
                      </a:prstGeom>
                    </pic:spPr>
                  </pic:pic>
                </a:graphicData>
              </a:graphic>
              <wp14:sizeRelH relativeFrom="page">
                <wp14:pctWidth>0</wp14:pctWidth>
              </wp14:sizeRelH>
              <wp14:sizeRelV relativeFrom="page">
                <wp14:pctHeight>0</wp14:pctHeight>
              </wp14:sizeRelV>
            </wp:anchor>
          </w:drawing>
        </w:r>
      </w:ins>
    </w:p>
    <w:p w14:paraId="2E0D0239" w14:textId="7C7E4D49" w:rsidR="00AD7AD0" w:rsidRPr="00B7063C" w:rsidRDefault="00AD7AD0">
      <w:pPr>
        <w:rPr>
          <w:ins w:id="1738" w:author="Lin, Yuanyuan" w:date="2019-11-30T14:51:00Z"/>
          <w:rFonts w:ascii="Times" w:hAnsi="Times"/>
          <w:rPrChange w:id="1739" w:author="Lin, Yuanyuan" w:date="2019-12-06T13:27:00Z">
            <w:rPr>
              <w:ins w:id="1740" w:author="Lin, Yuanyuan" w:date="2019-11-30T14:51:00Z"/>
            </w:rPr>
          </w:rPrChange>
        </w:rPr>
        <w:pPrChange w:id="1741" w:author="Lin, Yuanyuan" w:date="2019-12-01T14:40:00Z">
          <w:pPr>
            <w:pStyle w:val="ListParagraph"/>
          </w:pPr>
        </w:pPrChange>
      </w:pPr>
    </w:p>
    <w:p w14:paraId="6956E084" w14:textId="635AFAF3" w:rsidR="00E505CA" w:rsidRPr="00B7063C" w:rsidRDefault="00E505CA" w:rsidP="00AD7AD0">
      <w:pPr>
        <w:pStyle w:val="ListParagraph"/>
        <w:rPr>
          <w:ins w:id="1742" w:author="Lin, Yuanyuan" w:date="2019-11-30T14:51:00Z"/>
          <w:rFonts w:ascii="Times" w:hAnsi="Times"/>
          <w:rPrChange w:id="1743" w:author="Lin, Yuanyuan" w:date="2019-12-06T13:27:00Z">
            <w:rPr>
              <w:ins w:id="1744" w:author="Lin, Yuanyuan" w:date="2019-11-30T14:51:00Z"/>
            </w:rPr>
          </w:rPrChange>
        </w:rPr>
      </w:pPr>
    </w:p>
    <w:p w14:paraId="49A39656" w14:textId="6348D65F" w:rsidR="00E505CA" w:rsidRPr="00B7063C" w:rsidRDefault="00E505CA" w:rsidP="00AD7AD0">
      <w:pPr>
        <w:pStyle w:val="ListParagraph"/>
        <w:rPr>
          <w:ins w:id="1745" w:author="Lin, Yuanyuan" w:date="2019-11-30T14:51:00Z"/>
          <w:rFonts w:ascii="Times" w:hAnsi="Times"/>
          <w:rPrChange w:id="1746" w:author="Lin, Yuanyuan" w:date="2019-12-06T13:27:00Z">
            <w:rPr>
              <w:ins w:id="1747" w:author="Lin, Yuanyuan" w:date="2019-11-30T14:51:00Z"/>
            </w:rPr>
          </w:rPrChange>
        </w:rPr>
      </w:pPr>
    </w:p>
    <w:p w14:paraId="46C04523" w14:textId="2E4DE166" w:rsidR="00E505CA" w:rsidRPr="00B7063C" w:rsidRDefault="00E505CA" w:rsidP="00AD7AD0">
      <w:pPr>
        <w:pStyle w:val="ListParagraph"/>
        <w:rPr>
          <w:ins w:id="1748" w:author="Lin, Yuanyuan" w:date="2019-11-30T14:51:00Z"/>
          <w:rFonts w:ascii="Times" w:hAnsi="Times"/>
          <w:rPrChange w:id="1749" w:author="Lin, Yuanyuan" w:date="2019-12-06T13:27:00Z">
            <w:rPr>
              <w:ins w:id="1750" w:author="Lin, Yuanyuan" w:date="2019-11-30T14:51:00Z"/>
            </w:rPr>
          </w:rPrChange>
        </w:rPr>
      </w:pPr>
    </w:p>
    <w:p w14:paraId="1B4B9CD6" w14:textId="710D92AB" w:rsidR="00E505CA" w:rsidRPr="00B7063C" w:rsidRDefault="00E505CA" w:rsidP="00AD7AD0">
      <w:pPr>
        <w:pStyle w:val="ListParagraph"/>
        <w:rPr>
          <w:ins w:id="1751" w:author="Lin, Yuanyuan" w:date="2019-11-30T14:52:00Z"/>
          <w:rFonts w:ascii="Times" w:hAnsi="Times"/>
          <w:rPrChange w:id="1752" w:author="Lin, Yuanyuan" w:date="2019-12-06T13:27:00Z">
            <w:rPr>
              <w:ins w:id="1753" w:author="Lin, Yuanyuan" w:date="2019-11-30T14:52:00Z"/>
            </w:rPr>
          </w:rPrChange>
        </w:rPr>
      </w:pPr>
    </w:p>
    <w:p w14:paraId="2C25E301" w14:textId="08A4F5A4" w:rsidR="00E505CA" w:rsidRPr="00B7063C" w:rsidRDefault="00E505CA" w:rsidP="00AD7AD0">
      <w:pPr>
        <w:pStyle w:val="ListParagraph"/>
        <w:rPr>
          <w:ins w:id="1754" w:author="Lin, Yuanyuan" w:date="2019-11-30T14:52:00Z"/>
          <w:rFonts w:ascii="Times" w:hAnsi="Times"/>
          <w:rPrChange w:id="1755" w:author="Lin, Yuanyuan" w:date="2019-12-06T13:27:00Z">
            <w:rPr>
              <w:ins w:id="1756" w:author="Lin, Yuanyuan" w:date="2019-11-30T14:52:00Z"/>
            </w:rPr>
          </w:rPrChange>
        </w:rPr>
      </w:pPr>
    </w:p>
    <w:p w14:paraId="2311E8E4" w14:textId="39E2F6EC" w:rsidR="00E505CA" w:rsidRPr="00B7063C" w:rsidRDefault="00E505CA" w:rsidP="00AD7AD0">
      <w:pPr>
        <w:pStyle w:val="ListParagraph"/>
        <w:rPr>
          <w:ins w:id="1757" w:author="Lin, Yuanyuan" w:date="2019-11-30T14:52:00Z"/>
          <w:rFonts w:ascii="Times" w:hAnsi="Times"/>
          <w:rPrChange w:id="1758" w:author="Lin, Yuanyuan" w:date="2019-12-06T13:27:00Z">
            <w:rPr>
              <w:ins w:id="1759" w:author="Lin, Yuanyuan" w:date="2019-11-30T14:52:00Z"/>
            </w:rPr>
          </w:rPrChange>
        </w:rPr>
      </w:pPr>
    </w:p>
    <w:p w14:paraId="49700FC0" w14:textId="227EC069" w:rsidR="00E505CA" w:rsidRPr="00B7063C" w:rsidRDefault="00E505CA" w:rsidP="00AD7AD0">
      <w:pPr>
        <w:pStyle w:val="ListParagraph"/>
        <w:rPr>
          <w:ins w:id="1760" w:author="Lin, Yuanyuan" w:date="2019-11-30T14:52:00Z"/>
          <w:rFonts w:ascii="Times" w:hAnsi="Times"/>
          <w:rPrChange w:id="1761" w:author="Lin, Yuanyuan" w:date="2019-12-06T13:27:00Z">
            <w:rPr>
              <w:ins w:id="1762" w:author="Lin, Yuanyuan" w:date="2019-11-30T14:52:00Z"/>
            </w:rPr>
          </w:rPrChange>
        </w:rPr>
      </w:pPr>
    </w:p>
    <w:p w14:paraId="3A9D96FE" w14:textId="5BB4DF87" w:rsidR="00E505CA" w:rsidRPr="00B7063C" w:rsidRDefault="00E505CA" w:rsidP="00AD7AD0">
      <w:pPr>
        <w:pStyle w:val="ListParagraph"/>
        <w:rPr>
          <w:ins w:id="1763" w:author="Lin, Yuanyuan" w:date="2019-11-30T14:52:00Z"/>
          <w:rFonts w:ascii="Times" w:hAnsi="Times"/>
          <w:rPrChange w:id="1764" w:author="Lin, Yuanyuan" w:date="2019-12-06T13:27:00Z">
            <w:rPr>
              <w:ins w:id="1765" w:author="Lin, Yuanyuan" w:date="2019-11-30T14:52:00Z"/>
            </w:rPr>
          </w:rPrChange>
        </w:rPr>
      </w:pPr>
    </w:p>
    <w:p w14:paraId="5429622B" w14:textId="52A7FF16" w:rsidR="00E505CA" w:rsidRPr="00B7063C" w:rsidRDefault="00E505CA" w:rsidP="00AD7AD0">
      <w:pPr>
        <w:pStyle w:val="ListParagraph"/>
        <w:rPr>
          <w:ins w:id="1766" w:author="Lin, Yuanyuan" w:date="2019-11-30T14:52:00Z"/>
          <w:rFonts w:ascii="Times" w:hAnsi="Times"/>
          <w:rPrChange w:id="1767" w:author="Lin, Yuanyuan" w:date="2019-12-06T13:27:00Z">
            <w:rPr>
              <w:ins w:id="1768" w:author="Lin, Yuanyuan" w:date="2019-11-30T14:52:00Z"/>
            </w:rPr>
          </w:rPrChange>
        </w:rPr>
      </w:pPr>
    </w:p>
    <w:p w14:paraId="11F1C550" w14:textId="032B4B22" w:rsidR="00E505CA" w:rsidRPr="00B7063C" w:rsidRDefault="00E505CA" w:rsidP="00AD7AD0">
      <w:pPr>
        <w:pStyle w:val="ListParagraph"/>
        <w:rPr>
          <w:ins w:id="1769" w:author="Lin, Yuanyuan" w:date="2019-11-30T14:52:00Z"/>
          <w:rFonts w:ascii="Times" w:hAnsi="Times"/>
          <w:rPrChange w:id="1770" w:author="Lin, Yuanyuan" w:date="2019-12-06T13:27:00Z">
            <w:rPr>
              <w:ins w:id="1771" w:author="Lin, Yuanyuan" w:date="2019-11-30T14:52:00Z"/>
            </w:rPr>
          </w:rPrChange>
        </w:rPr>
      </w:pPr>
    </w:p>
    <w:p w14:paraId="2EEE0C41" w14:textId="7D58D63B" w:rsidR="00E505CA" w:rsidRPr="00B7063C" w:rsidRDefault="00E505CA" w:rsidP="00AD7AD0">
      <w:pPr>
        <w:pStyle w:val="ListParagraph"/>
        <w:rPr>
          <w:ins w:id="1772" w:author="Lin, Yuanyuan" w:date="2019-11-30T14:52:00Z"/>
          <w:rFonts w:ascii="Times" w:hAnsi="Times"/>
          <w:rPrChange w:id="1773" w:author="Lin, Yuanyuan" w:date="2019-12-06T13:27:00Z">
            <w:rPr>
              <w:ins w:id="1774" w:author="Lin, Yuanyuan" w:date="2019-11-30T14:52:00Z"/>
            </w:rPr>
          </w:rPrChange>
        </w:rPr>
      </w:pPr>
    </w:p>
    <w:p w14:paraId="541F8440" w14:textId="58217DF7" w:rsidR="00E505CA" w:rsidRPr="00B7063C" w:rsidRDefault="00E505CA" w:rsidP="00AD7AD0">
      <w:pPr>
        <w:pStyle w:val="ListParagraph"/>
        <w:rPr>
          <w:ins w:id="1775" w:author="Lin, Yuanyuan" w:date="2019-11-30T14:52:00Z"/>
          <w:rFonts w:ascii="Times" w:hAnsi="Times"/>
          <w:rPrChange w:id="1776" w:author="Lin, Yuanyuan" w:date="2019-12-06T13:27:00Z">
            <w:rPr>
              <w:ins w:id="1777" w:author="Lin, Yuanyuan" w:date="2019-11-30T14:52:00Z"/>
            </w:rPr>
          </w:rPrChange>
        </w:rPr>
      </w:pPr>
    </w:p>
    <w:p w14:paraId="52BB305E" w14:textId="723B65FB" w:rsidR="00E505CA" w:rsidRPr="00B7063C" w:rsidRDefault="00E505CA">
      <w:pPr>
        <w:rPr>
          <w:ins w:id="1778" w:author="Lin, Yuanyuan" w:date="2019-11-30T14:52:00Z"/>
          <w:rFonts w:ascii="Times" w:hAnsi="Times"/>
          <w:rPrChange w:id="1779" w:author="Lin, Yuanyuan" w:date="2019-12-06T13:27:00Z">
            <w:rPr>
              <w:ins w:id="1780" w:author="Lin, Yuanyuan" w:date="2019-11-30T14:52:00Z"/>
            </w:rPr>
          </w:rPrChange>
        </w:rPr>
        <w:pPrChange w:id="1781" w:author="Lin, Yuanyuan" w:date="2019-12-01T14:46:00Z">
          <w:pPr>
            <w:pStyle w:val="ListParagraph"/>
          </w:pPr>
        </w:pPrChange>
      </w:pPr>
    </w:p>
    <w:p w14:paraId="4BEACF6B" w14:textId="755ED99C" w:rsidR="00A7427E" w:rsidRPr="00B7063C" w:rsidRDefault="00A7427E" w:rsidP="00A305F2">
      <w:pPr>
        <w:jc w:val="center"/>
        <w:rPr>
          <w:ins w:id="1782" w:author="Lin, Yuanyuan" w:date="2019-12-01T15:20:00Z"/>
          <w:rFonts w:ascii="Times" w:hAnsi="Times"/>
          <w:rPrChange w:id="1783" w:author="Lin, Yuanyuan" w:date="2019-12-06T13:27:00Z">
            <w:rPr>
              <w:ins w:id="1784" w:author="Lin, Yuanyuan" w:date="2019-12-01T15:20:00Z"/>
            </w:rPr>
          </w:rPrChange>
        </w:rPr>
      </w:pPr>
    </w:p>
    <w:p w14:paraId="52CF21F1" w14:textId="77777777" w:rsidR="00A7427E" w:rsidRPr="00B7063C" w:rsidRDefault="00A7427E" w:rsidP="00A305F2">
      <w:pPr>
        <w:jc w:val="center"/>
        <w:rPr>
          <w:ins w:id="1785" w:author="Lin, Yuanyuan" w:date="2019-12-01T15:20:00Z"/>
          <w:rFonts w:ascii="Times" w:hAnsi="Times"/>
          <w:rPrChange w:id="1786" w:author="Lin, Yuanyuan" w:date="2019-12-06T13:27:00Z">
            <w:rPr>
              <w:ins w:id="1787" w:author="Lin, Yuanyuan" w:date="2019-12-01T15:20:00Z"/>
            </w:rPr>
          </w:rPrChange>
        </w:rPr>
      </w:pPr>
    </w:p>
    <w:p w14:paraId="2894F3EF" w14:textId="77777777" w:rsidR="00A7427E" w:rsidRPr="00B7063C" w:rsidRDefault="00A7427E" w:rsidP="00A305F2">
      <w:pPr>
        <w:jc w:val="center"/>
        <w:rPr>
          <w:ins w:id="1788" w:author="Lin, Yuanyuan" w:date="2019-12-01T15:20:00Z"/>
          <w:rFonts w:ascii="Times" w:hAnsi="Times"/>
          <w:rPrChange w:id="1789" w:author="Lin, Yuanyuan" w:date="2019-12-06T13:27:00Z">
            <w:rPr>
              <w:ins w:id="1790" w:author="Lin, Yuanyuan" w:date="2019-12-01T15:20:00Z"/>
            </w:rPr>
          </w:rPrChange>
        </w:rPr>
      </w:pPr>
    </w:p>
    <w:p w14:paraId="2F25B234" w14:textId="77777777" w:rsidR="00A7427E" w:rsidRPr="00B7063C" w:rsidRDefault="00A7427E" w:rsidP="00A7427E">
      <w:pPr>
        <w:jc w:val="center"/>
        <w:rPr>
          <w:ins w:id="1791" w:author="Lin, Yuanyuan" w:date="2019-12-01T15:21:00Z"/>
          <w:rFonts w:ascii="Times" w:hAnsi="Times"/>
          <w:rPrChange w:id="1792" w:author="Lin, Yuanyuan" w:date="2019-12-06T13:27:00Z">
            <w:rPr>
              <w:ins w:id="1793" w:author="Lin, Yuanyuan" w:date="2019-12-01T15:21:00Z"/>
            </w:rPr>
          </w:rPrChange>
        </w:rPr>
      </w:pPr>
    </w:p>
    <w:p w14:paraId="765D0817" w14:textId="107B8EAF" w:rsidR="00A7427E" w:rsidRPr="00B7063C" w:rsidRDefault="00A305F2">
      <w:pPr>
        <w:jc w:val="center"/>
        <w:rPr>
          <w:ins w:id="1794" w:author="Lin, Yuanyuan" w:date="2019-12-02T22:09:00Z"/>
          <w:rFonts w:ascii="Times" w:hAnsi="Times"/>
          <w:rPrChange w:id="1795" w:author="Lin, Yuanyuan" w:date="2019-12-06T13:27:00Z">
            <w:rPr>
              <w:ins w:id="1796" w:author="Lin, Yuanyuan" w:date="2019-12-02T22:09:00Z"/>
            </w:rPr>
          </w:rPrChange>
        </w:rPr>
      </w:pPr>
      <w:ins w:id="1797" w:author="Lin, Yuanyuan" w:date="2019-12-01T14:46:00Z">
        <w:r w:rsidRPr="00B7063C">
          <w:rPr>
            <w:rFonts w:ascii="Times" w:hAnsi="Times"/>
            <w:rPrChange w:id="1798" w:author="Lin, Yuanyuan" w:date="2019-12-06T13:27:00Z">
              <w:rPr/>
            </w:rPrChange>
          </w:rPr>
          <w:t>Table 4.5</w:t>
        </w:r>
      </w:ins>
    </w:p>
    <w:p w14:paraId="07BA2377" w14:textId="77777777" w:rsidR="00F11345" w:rsidRPr="00B7063C" w:rsidRDefault="00F11345" w:rsidP="009E23E5">
      <w:pPr>
        <w:rPr>
          <w:ins w:id="1799" w:author="Lin, Yuanyuan" w:date="2019-12-02T22:09:00Z"/>
          <w:rFonts w:ascii="Times" w:hAnsi="Times"/>
          <w:rPrChange w:id="1800" w:author="Lin, Yuanyuan" w:date="2019-12-06T13:27:00Z">
            <w:rPr>
              <w:ins w:id="1801" w:author="Lin, Yuanyuan" w:date="2019-12-02T22:09:00Z"/>
            </w:rPr>
          </w:rPrChange>
        </w:rPr>
        <w:pPrChange w:id="1802" w:author="Lin, Yuanyuan" w:date="2019-12-07T12:22:00Z">
          <w:pPr>
            <w:jc w:val="center"/>
          </w:pPr>
        </w:pPrChange>
      </w:pPr>
    </w:p>
    <w:p w14:paraId="238DD0BC" w14:textId="59E2CF9F" w:rsidR="009E23E5" w:rsidRDefault="009E23E5" w:rsidP="009E23E5">
      <w:pPr>
        <w:jc w:val="both"/>
        <w:rPr>
          <w:ins w:id="1803" w:author="Lin, Yuanyuan" w:date="2019-12-07T12:22:00Z"/>
          <w:rFonts w:ascii="Times" w:hAnsi="Times"/>
        </w:rPr>
        <w:pPrChange w:id="1804" w:author="Lin, Yuanyuan" w:date="2019-12-07T12:22:00Z">
          <w:pPr/>
        </w:pPrChange>
      </w:pPr>
      <w:ins w:id="1805" w:author="Lin, Yuanyuan" w:date="2019-12-07T12:21:00Z">
        <w:r w:rsidRPr="009E23E5">
          <w:rPr>
            <w:rFonts w:ascii="Times" w:hAnsi="Times"/>
            <w:rPrChange w:id="1806" w:author="Lin, Yuanyuan" w:date="2019-12-07T12:21:00Z">
              <w:rPr>
                <w:rFonts w:ascii="Times" w:hAnsi="Times"/>
                <w:sz w:val="20"/>
                <w:szCs w:val="20"/>
              </w:rPr>
            </w:rPrChange>
          </w:rPr>
          <w:t xml:space="preserve">Coefficient of accommodates means if extra_people value increases by 1 unit, we’d expect our price variable to increase by 0.76 unit while keeping all other coefficients as constant; coefficient of maximun_nights means if maximun_nights value increases by 1 unit, we’d expect our price variable to increase by 0.0294 unit while keeping all other coefficients as constant; coefficient of number_of_reviews means if number_of_reviews value increases by 1 unit, we’d expect our price variable to decrease by 0.026 unit while keeping all other coefficients as constant; coefficient of review_scores_rating means if review_scores_rating increases by 1 unit, we’d expect our price variable to increase by 1.75 unit while keeping all other coefficients as constant; coefficient of guests included means if guests included value increases by 1 unit, we’d expect our price variable to increase by 44.4unit while keeping all other coefficients as constant; intercept means if all six variables equal to 0, then the expected value of earn would be -108.8. </w:t>
        </w:r>
      </w:ins>
    </w:p>
    <w:p w14:paraId="6D43F774" w14:textId="77777777" w:rsidR="009E23E5" w:rsidRPr="009E23E5" w:rsidRDefault="009E23E5" w:rsidP="009E23E5">
      <w:pPr>
        <w:jc w:val="both"/>
        <w:rPr>
          <w:ins w:id="1807" w:author="Lin, Yuanyuan" w:date="2019-12-07T12:21:00Z"/>
          <w:rFonts w:ascii="Times" w:hAnsi="Times"/>
          <w:rPrChange w:id="1808" w:author="Lin, Yuanyuan" w:date="2019-12-07T12:21:00Z">
            <w:rPr>
              <w:ins w:id="1809" w:author="Lin, Yuanyuan" w:date="2019-12-07T12:21:00Z"/>
              <w:rFonts w:ascii="Times" w:hAnsi="Times"/>
              <w:sz w:val="20"/>
              <w:szCs w:val="20"/>
            </w:rPr>
          </w:rPrChange>
        </w:rPr>
        <w:pPrChange w:id="1810" w:author="Lin, Yuanyuan" w:date="2019-12-07T12:22:00Z">
          <w:pPr/>
        </w:pPrChange>
      </w:pPr>
    </w:p>
    <w:p w14:paraId="128D82E2" w14:textId="77777777" w:rsidR="009E23E5" w:rsidRPr="009E23E5" w:rsidRDefault="009E23E5" w:rsidP="009E23E5">
      <w:pPr>
        <w:jc w:val="both"/>
        <w:rPr>
          <w:ins w:id="1811" w:author="Lin, Yuanyuan" w:date="2019-12-07T12:21:00Z"/>
          <w:rFonts w:ascii="Times" w:hAnsi="Times"/>
          <w:rPrChange w:id="1812" w:author="Lin, Yuanyuan" w:date="2019-12-07T12:21:00Z">
            <w:rPr>
              <w:ins w:id="1813" w:author="Lin, Yuanyuan" w:date="2019-12-07T12:21:00Z"/>
              <w:rFonts w:ascii="Times" w:hAnsi="Times"/>
              <w:sz w:val="20"/>
              <w:szCs w:val="20"/>
            </w:rPr>
          </w:rPrChange>
        </w:rPr>
        <w:pPrChange w:id="1814" w:author="Lin, Yuanyuan" w:date="2019-12-07T12:22:00Z">
          <w:pPr/>
        </w:pPrChange>
      </w:pPr>
      <w:ins w:id="1815" w:author="Lin, Yuanyuan" w:date="2019-12-07T12:21:00Z">
        <w:r w:rsidRPr="009E23E5">
          <w:rPr>
            <w:rFonts w:ascii="Times" w:hAnsi="Times"/>
            <w:rPrChange w:id="1816" w:author="Lin, Yuanyuan" w:date="2019-12-07T12:21:00Z">
              <w:rPr>
                <w:rFonts w:ascii="Times" w:hAnsi="Times"/>
                <w:sz w:val="20"/>
                <w:szCs w:val="20"/>
              </w:rPr>
            </w:rPrChange>
          </w:rPr>
          <w:t xml:space="preserve">The adjusted R2 and AIC achieved by all multiple regression models are calculated, respectively. Comparing the results from each model, I finally choose the model with the lowest AIC or lowest adjusted R2 with no multicollinearity. Since multiple regression model is not the optimal algorithm </w:t>
        </w:r>
        <w:r w:rsidRPr="009E23E5">
          <w:rPr>
            <w:rFonts w:ascii="Times" w:hAnsi="Times"/>
            <w:rPrChange w:id="1817" w:author="Lin, Yuanyuan" w:date="2019-12-07T12:21:00Z">
              <w:rPr>
                <w:rFonts w:ascii="Times" w:hAnsi="Times"/>
                <w:sz w:val="20"/>
                <w:szCs w:val="20"/>
              </w:rPr>
            </w:rPrChange>
          </w:rPr>
          <w:lastRenderedPageBreak/>
          <w:t xml:space="preserve">for price prediction, the model result above is only one of the model (not the best one) that I’ve tried for all the algorithms. </w:t>
        </w:r>
      </w:ins>
    </w:p>
    <w:p w14:paraId="391F5D95" w14:textId="402215E3" w:rsidR="00A7427E" w:rsidRPr="00B7063C" w:rsidRDefault="00A7427E" w:rsidP="00A305F2">
      <w:pPr>
        <w:rPr>
          <w:ins w:id="1818" w:author="Lin, Yuanyuan" w:date="2019-12-01T15:20:00Z"/>
          <w:rFonts w:ascii="Times" w:hAnsi="Times"/>
          <w:rPrChange w:id="1819" w:author="Lin, Yuanyuan" w:date="2019-12-06T13:27:00Z">
            <w:rPr>
              <w:ins w:id="1820" w:author="Lin, Yuanyuan" w:date="2019-12-01T15:20:00Z"/>
            </w:rPr>
          </w:rPrChange>
        </w:rPr>
      </w:pPr>
    </w:p>
    <w:p w14:paraId="60BB31DA" w14:textId="62FCFFDE" w:rsidR="00A7427E" w:rsidRPr="00B7063C" w:rsidRDefault="00A7427E" w:rsidP="00A305F2">
      <w:pPr>
        <w:rPr>
          <w:ins w:id="1821" w:author="Lin, Yuanyuan" w:date="2019-12-01T15:20:00Z"/>
          <w:rFonts w:ascii="Times" w:hAnsi="Times"/>
          <w:rPrChange w:id="1822" w:author="Lin, Yuanyuan" w:date="2019-12-06T13:27:00Z">
            <w:rPr>
              <w:ins w:id="1823" w:author="Lin, Yuanyuan" w:date="2019-12-01T15:20:00Z"/>
            </w:rPr>
          </w:rPrChange>
        </w:rPr>
      </w:pPr>
    </w:p>
    <w:p w14:paraId="718A544B" w14:textId="2FD30EDD" w:rsidR="00A7427E" w:rsidRPr="00B7063C" w:rsidRDefault="00FB2E89" w:rsidP="00A305F2">
      <w:pPr>
        <w:rPr>
          <w:ins w:id="1824" w:author="Lin, Yuanyuan" w:date="2019-12-01T15:20:00Z"/>
          <w:rFonts w:ascii="Times" w:hAnsi="Times"/>
          <w:rPrChange w:id="1825" w:author="Lin, Yuanyuan" w:date="2019-12-06T13:27:00Z">
            <w:rPr>
              <w:ins w:id="1826" w:author="Lin, Yuanyuan" w:date="2019-12-01T15:20:00Z"/>
            </w:rPr>
          </w:rPrChange>
        </w:rPr>
      </w:pPr>
      <w:ins w:id="1827" w:author="Lin, Yuanyuan" w:date="2019-12-06T11:30:00Z">
        <w:r w:rsidRPr="00B7063C">
          <w:rPr>
            <w:rFonts w:ascii="Times" w:hAnsi="Times"/>
            <w:noProof/>
            <w:rPrChange w:id="1828" w:author="Lin, Yuanyuan" w:date="2019-12-06T13:27:00Z">
              <w:rPr>
                <w:noProof/>
              </w:rPr>
            </w:rPrChange>
          </w:rPr>
          <w:drawing>
            <wp:anchor distT="0" distB="0" distL="114300" distR="114300" simplePos="0" relativeHeight="251716608" behindDoc="1" locked="0" layoutInCell="1" allowOverlap="1" wp14:anchorId="0DF083CF" wp14:editId="2856027F">
              <wp:simplePos x="0" y="0"/>
              <wp:positionH relativeFrom="column">
                <wp:posOffset>1013460</wp:posOffset>
              </wp:positionH>
              <wp:positionV relativeFrom="paragraph">
                <wp:posOffset>151826</wp:posOffset>
              </wp:positionV>
              <wp:extent cx="3919547" cy="1945640"/>
              <wp:effectExtent l="0" t="0" r="5080" b="0"/>
              <wp:wrapNone/>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2-06 at 11.29.54 AM.png"/>
                      <pic:cNvPicPr/>
                    </pic:nvPicPr>
                    <pic:blipFill>
                      <a:blip r:embed="rId28">
                        <a:extLst>
                          <a:ext uri="{28A0092B-C50C-407E-A947-70E740481C1C}">
                            <a14:useLocalDpi xmlns:a14="http://schemas.microsoft.com/office/drawing/2010/main" val="0"/>
                          </a:ext>
                        </a:extLst>
                      </a:blip>
                      <a:stretch>
                        <a:fillRect/>
                      </a:stretch>
                    </pic:blipFill>
                    <pic:spPr>
                      <a:xfrm>
                        <a:off x="0" y="0"/>
                        <a:ext cx="3919547" cy="1945640"/>
                      </a:xfrm>
                      <a:prstGeom prst="rect">
                        <a:avLst/>
                      </a:prstGeom>
                    </pic:spPr>
                  </pic:pic>
                </a:graphicData>
              </a:graphic>
              <wp14:sizeRelH relativeFrom="page">
                <wp14:pctWidth>0</wp14:pctWidth>
              </wp14:sizeRelH>
              <wp14:sizeRelV relativeFrom="page">
                <wp14:pctHeight>0</wp14:pctHeight>
              </wp14:sizeRelV>
            </wp:anchor>
          </w:drawing>
        </w:r>
      </w:ins>
    </w:p>
    <w:p w14:paraId="7A726EF0" w14:textId="6EE3AF90" w:rsidR="00A7427E" w:rsidRPr="00B7063C" w:rsidRDefault="00A7427E" w:rsidP="00A305F2">
      <w:pPr>
        <w:rPr>
          <w:ins w:id="1829" w:author="Lin, Yuanyuan" w:date="2019-12-01T15:20:00Z"/>
          <w:rFonts w:ascii="Times" w:hAnsi="Times"/>
          <w:rPrChange w:id="1830" w:author="Lin, Yuanyuan" w:date="2019-12-06T13:27:00Z">
            <w:rPr>
              <w:ins w:id="1831" w:author="Lin, Yuanyuan" w:date="2019-12-01T15:20:00Z"/>
            </w:rPr>
          </w:rPrChange>
        </w:rPr>
      </w:pPr>
    </w:p>
    <w:p w14:paraId="6EF4A5CC" w14:textId="43A1ABC2" w:rsidR="00A7427E" w:rsidRPr="00B7063C" w:rsidRDefault="00A7427E" w:rsidP="00A305F2">
      <w:pPr>
        <w:rPr>
          <w:ins w:id="1832" w:author="Lin, Yuanyuan" w:date="2019-12-01T15:20:00Z"/>
          <w:rFonts w:ascii="Times" w:hAnsi="Times"/>
          <w:rPrChange w:id="1833" w:author="Lin, Yuanyuan" w:date="2019-12-06T13:27:00Z">
            <w:rPr>
              <w:ins w:id="1834" w:author="Lin, Yuanyuan" w:date="2019-12-01T15:20:00Z"/>
            </w:rPr>
          </w:rPrChange>
        </w:rPr>
      </w:pPr>
    </w:p>
    <w:p w14:paraId="4768926E" w14:textId="03143F0E" w:rsidR="00A7427E" w:rsidRPr="00B7063C" w:rsidRDefault="00A7427E" w:rsidP="00A305F2">
      <w:pPr>
        <w:rPr>
          <w:ins w:id="1835" w:author="Lin, Yuanyuan" w:date="2019-12-01T15:20:00Z"/>
          <w:rFonts w:ascii="Times" w:hAnsi="Times"/>
          <w:rPrChange w:id="1836" w:author="Lin, Yuanyuan" w:date="2019-12-06T13:27:00Z">
            <w:rPr>
              <w:ins w:id="1837" w:author="Lin, Yuanyuan" w:date="2019-12-01T15:20:00Z"/>
            </w:rPr>
          </w:rPrChange>
        </w:rPr>
      </w:pPr>
    </w:p>
    <w:p w14:paraId="0105BC48" w14:textId="21FE9BDA" w:rsidR="00A7427E" w:rsidRPr="00B7063C" w:rsidRDefault="00A7427E" w:rsidP="00A305F2">
      <w:pPr>
        <w:rPr>
          <w:ins w:id="1838" w:author="Lin, Yuanyuan" w:date="2019-12-01T15:19:00Z"/>
          <w:rFonts w:ascii="Times" w:hAnsi="Times"/>
          <w:rPrChange w:id="1839" w:author="Lin, Yuanyuan" w:date="2019-12-06T13:27:00Z">
            <w:rPr>
              <w:ins w:id="1840" w:author="Lin, Yuanyuan" w:date="2019-12-01T15:19:00Z"/>
            </w:rPr>
          </w:rPrChange>
        </w:rPr>
      </w:pPr>
    </w:p>
    <w:p w14:paraId="2435A776" w14:textId="31FF2BB6" w:rsidR="00A7427E" w:rsidRPr="00B7063C" w:rsidRDefault="00A7427E">
      <w:pPr>
        <w:rPr>
          <w:ins w:id="1841" w:author="Lin, Yuanyuan" w:date="2019-11-29T09:52:00Z"/>
          <w:rFonts w:ascii="Times" w:hAnsi="Times"/>
          <w:rPrChange w:id="1842" w:author="Lin, Yuanyuan" w:date="2019-12-06T13:27:00Z">
            <w:rPr>
              <w:ins w:id="1843" w:author="Lin, Yuanyuan" w:date="2019-11-29T09:52:00Z"/>
            </w:rPr>
          </w:rPrChange>
        </w:rPr>
        <w:pPrChange w:id="1844" w:author="Lin, Yuanyuan" w:date="2019-12-01T14:45:00Z">
          <w:pPr>
            <w:pStyle w:val="ListParagraph"/>
            <w:ind w:left="1080"/>
          </w:pPr>
        </w:pPrChange>
      </w:pPr>
    </w:p>
    <w:p w14:paraId="5B1184D6" w14:textId="548539D2" w:rsidR="00AD7AD0" w:rsidRPr="00B7063C" w:rsidRDefault="00AD7AD0" w:rsidP="00AD7AD0">
      <w:pPr>
        <w:pStyle w:val="ListParagraph"/>
        <w:ind w:left="1080"/>
        <w:rPr>
          <w:ins w:id="1845" w:author="Lin, Yuanyuan" w:date="2019-12-01T15:20:00Z"/>
          <w:rFonts w:ascii="Times" w:hAnsi="Times"/>
          <w:rPrChange w:id="1846" w:author="Lin, Yuanyuan" w:date="2019-12-06T13:27:00Z">
            <w:rPr>
              <w:ins w:id="1847" w:author="Lin, Yuanyuan" w:date="2019-12-01T15:20:00Z"/>
            </w:rPr>
          </w:rPrChange>
        </w:rPr>
      </w:pPr>
    </w:p>
    <w:p w14:paraId="3706B908" w14:textId="2A291D1A" w:rsidR="00A7427E" w:rsidRPr="00B7063C" w:rsidRDefault="00A7427E" w:rsidP="00AD7AD0">
      <w:pPr>
        <w:pStyle w:val="ListParagraph"/>
        <w:ind w:left="1080"/>
        <w:rPr>
          <w:ins w:id="1848" w:author="Lin, Yuanyuan" w:date="2019-12-01T15:20:00Z"/>
          <w:rFonts w:ascii="Times" w:hAnsi="Times"/>
          <w:rPrChange w:id="1849" w:author="Lin, Yuanyuan" w:date="2019-12-06T13:27:00Z">
            <w:rPr>
              <w:ins w:id="1850" w:author="Lin, Yuanyuan" w:date="2019-12-01T15:20:00Z"/>
            </w:rPr>
          </w:rPrChange>
        </w:rPr>
      </w:pPr>
    </w:p>
    <w:p w14:paraId="525F9711" w14:textId="3833516D" w:rsidR="00A7427E" w:rsidRPr="00B7063C" w:rsidRDefault="00A7427E" w:rsidP="00AD7AD0">
      <w:pPr>
        <w:pStyle w:val="ListParagraph"/>
        <w:ind w:left="1080"/>
        <w:rPr>
          <w:ins w:id="1851" w:author="Lin, Yuanyuan" w:date="2019-12-01T15:20:00Z"/>
          <w:rFonts w:ascii="Times" w:hAnsi="Times"/>
          <w:rPrChange w:id="1852" w:author="Lin, Yuanyuan" w:date="2019-12-06T13:27:00Z">
            <w:rPr>
              <w:ins w:id="1853" w:author="Lin, Yuanyuan" w:date="2019-12-01T15:20:00Z"/>
            </w:rPr>
          </w:rPrChange>
        </w:rPr>
      </w:pPr>
    </w:p>
    <w:p w14:paraId="23C78BCE" w14:textId="394B2312" w:rsidR="00A7427E" w:rsidRPr="00B7063C" w:rsidRDefault="00A7427E" w:rsidP="00AD7AD0">
      <w:pPr>
        <w:pStyle w:val="ListParagraph"/>
        <w:ind w:left="1080"/>
        <w:rPr>
          <w:ins w:id="1854" w:author="Lin, Yuanyuan" w:date="2019-12-01T15:20:00Z"/>
          <w:rFonts w:ascii="Times" w:hAnsi="Times"/>
          <w:rPrChange w:id="1855" w:author="Lin, Yuanyuan" w:date="2019-12-06T13:27:00Z">
            <w:rPr>
              <w:ins w:id="1856" w:author="Lin, Yuanyuan" w:date="2019-12-01T15:20:00Z"/>
            </w:rPr>
          </w:rPrChange>
        </w:rPr>
      </w:pPr>
    </w:p>
    <w:p w14:paraId="128D3D16" w14:textId="4F6D3CC6" w:rsidR="00A7427E" w:rsidRPr="00B7063C" w:rsidRDefault="00A7427E" w:rsidP="00AD7AD0">
      <w:pPr>
        <w:pStyle w:val="ListParagraph"/>
        <w:ind w:left="1080"/>
        <w:rPr>
          <w:ins w:id="1857" w:author="Lin, Yuanyuan" w:date="2019-12-01T15:20:00Z"/>
          <w:rFonts w:ascii="Times" w:hAnsi="Times"/>
          <w:rPrChange w:id="1858" w:author="Lin, Yuanyuan" w:date="2019-12-06T13:27:00Z">
            <w:rPr>
              <w:ins w:id="1859" w:author="Lin, Yuanyuan" w:date="2019-12-01T15:20:00Z"/>
            </w:rPr>
          </w:rPrChange>
        </w:rPr>
      </w:pPr>
    </w:p>
    <w:p w14:paraId="2CC15238" w14:textId="6E342E12" w:rsidR="00A7427E" w:rsidRPr="00B7063C" w:rsidRDefault="00A7427E" w:rsidP="00AD7AD0">
      <w:pPr>
        <w:pStyle w:val="ListParagraph"/>
        <w:ind w:left="1080"/>
        <w:rPr>
          <w:ins w:id="1860" w:author="Lin, Yuanyuan" w:date="2019-12-01T15:20:00Z"/>
          <w:rFonts w:ascii="Times" w:hAnsi="Times"/>
          <w:rPrChange w:id="1861" w:author="Lin, Yuanyuan" w:date="2019-12-06T13:27:00Z">
            <w:rPr>
              <w:ins w:id="1862" w:author="Lin, Yuanyuan" w:date="2019-12-01T15:20:00Z"/>
            </w:rPr>
          </w:rPrChange>
        </w:rPr>
      </w:pPr>
    </w:p>
    <w:p w14:paraId="02B97A40" w14:textId="22CA0CBD" w:rsidR="001A33F4" w:rsidRPr="00B7063C" w:rsidRDefault="001A33F4" w:rsidP="001A33F4">
      <w:pPr>
        <w:jc w:val="center"/>
        <w:rPr>
          <w:ins w:id="1863" w:author="Lin, Yuanyuan" w:date="2019-12-01T15:22:00Z"/>
          <w:rFonts w:ascii="Times" w:hAnsi="Times"/>
          <w:rPrChange w:id="1864" w:author="Lin, Yuanyuan" w:date="2019-12-06T13:27:00Z">
            <w:rPr>
              <w:ins w:id="1865" w:author="Lin, Yuanyuan" w:date="2019-12-01T15:22:00Z"/>
            </w:rPr>
          </w:rPrChange>
        </w:rPr>
      </w:pPr>
      <w:ins w:id="1866" w:author="Lin, Yuanyuan" w:date="2019-12-01T15:22:00Z">
        <w:r w:rsidRPr="00B7063C">
          <w:rPr>
            <w:rFonts w:ascii="Times" w:hAnsi="Times"/>
            <w:rPrChange w:id="1867" w:author="Lin, Yuanyuan" w:date="2019-12-06T13:27:00Z">
              <w:rPr/>
            </w:rPrChange>
          </w:rPr>
          <w:t>Table 4.6</w:t>
        </w:r>
      </w:ins>
    </w:p>
    <w:p w14:paraId="239DACE5" w14:textId="62E0497F" w:rsidR="00A7427E" w:rsidRPr="00B7063C" w:rsidRDefault="00A7427E" w:rsidP="00AD7AD0">
      <w:pPr>
        <w:pStyle w:val="ListParagraph"/>
        <w:ind w:left="1080"/>
        <w:rPr>
          <w:ins w:id="1868" w:author="Lin, Yuanyuan" w:date="2019-12-01T15:20:00Z"/>
          <w:rFonts w:ascii="Times" w:hAnsi="Times"/>
          <w:rPrChange w:id="1869" w:author="Lin, Yuanyuan" w:date="2019-12-06T13:27:00Z">
            <w:rPr>
              <w:ins w:id="1870" w:author="Lin, Yuanyuan" w:date="2019-12-01T15:20:00Z"/>
            </w:rPr>
          </w:rPrChange>
        </w:rPr>
      </w:pPr>
    </w:p>
    <w:p w14:paraId="2CF35FBF" w14:textId="25B025C8" w:rsidR="00A7427E" w:rsidRPr="00B7063C" w:rsidRDefault="00A7427E" w:rsidP="00AD7AD0">
      <w:pPr>
        <w:pStyle w:val="ListParagraph"/>
        <w:ind w:left="1080"/>
        <w:rPr>
          <w:ins w:id="1871" w:author="Lin, Yuanyuan" w:date="2019-12-01T15:20:00Z"/>
          <w:rFonts w:ascii="Times" w:hAnsi="Times"/>
          <w:rPrChange w:id="1872" w:author="Lin, Yuanyuan" w:date="2019-12-06T13:27:00Z">
            <w:rPr>
              <w:ins w:id="1873" w:author="Lin, Yuanyuan" w:date="2019-12-01T15:20:00Z"/>
            </w:rPr>
          </w:rPrChange>
        </w:rPr>
      </w:pPr>
    </w:p>
    <w:p w14:paraId="371D9EDD" w14:textId="06644A32" w:rsidR="00F11345" w:rsidRPr="00B7063C" w:rsidRDefault="00F11345">
      <w:pPr>
        <w:rPr>
          <w:ins w:id="1874" w:author="Lin, Yuanyuan" w:date="2019-12-02T23:20:00Z"/>
          <w:rFonts w:ascii="Times" w:hAnsi="Times"/>
          <w:rPrChange w:id="1875" w:author="Lin, Yuanyuan" w:date="2019-12-06T13:27:00Z">
            <w:rPr>
              <w:ins w:id="1876" w:author="Lin, Yuanyuan" w:date="2019-12-02T23:20:00Z"/>
            </w:rPr>
          </w:rPrChange>
        </w:rPr>
        <w:pPrChange w:id="1877" w:author="Lin, Yuanyuan" w:date="2019-12-06T11:34:00Z">
          <w:pPr>
            <w:pStyle w:val="ListParagraph"/>
            <w:ind w:left="1080"/>
          </w:pPr>
        </w:pPrChange>
      </w:pPr>
    </w:p>
    <w:p w14:paraId="507F25B2" w14:textId="38D60D15" w:rsidR="00F11345" w:rsidRPr="00B7063C" w:rsidRDefault="00F11345" w:rsidP="00AD7AD0">
      <w:pPr>
        <w:pStyle w:val="ListParagraph"/>
        <w:ind w:left="1080"/>
        <w:rPr>
          <w:ins w:id="1878" w:author="Lin, Yuanyuan" w:date="2019-12-02T23:20:00Z"/>
          <w:rFonts w:ascii="Times" w:hAnsi="Times"/>
          <w:rPrChange w:id="1879" w:author="Lin, Yuanyuan" w:date="2019-12-06T13:27:00Z">
            <w:rPr>
              <w:ins w:id="1880" w:author="Lin, Yuanyuan" w:date="2019-12-02T23:20:00Z"/>
            </w:rPr>
          </w:rPrChange>
        </w:rPr>
      </w:pPr>
    </w:p>
    <w:p w14:paraId="5CE51384" w14:textId="77777777" w:rsidR="00F11345" w:rsidRPr="00B7063C" w:rsidRDefault="00F11345">
      <w:pPr>
        <w:rPr>
          <w:ins w:id="1881" w:author="Lin, Yuanyuan" w:date="2019-11-29T09:52:00Z"/>
          <w:rFonts w:ascii="Times" w:hAnsi="Times"/>
          <w:rPrChange w:id="1882" w:author="Lin, Yuanyuan" w:date="2019-12-06T13:27:00Z">
            <w:rPr>
              <w:ins w:id="1883" w:author="Lin, Yuanyuan" w:date="2019-11-29T09:52:00Z"/>
            </w:rPr>
          </w:rPrChange>
        </w:rPr>
        <w:pPrChange w:id="1884" w:author="Lin, Yuanyuan" w:date="2019-12-06T11:30:00Z">
          <w:pPr>
            <w:pStyle w:val="ListParagraph"/>
            <w:ind w:left="1080"/>
          </w:pPr>
        </w:pPrChange>
      </w:pPr>
    </w:p>
    <w:p w14:paraId="4A21FD54" w14:textId="00BC3E60" w:rsidR="00AD7AD0" w:rsidRPr="00806052" w:rsidRDefault="00AD7AD0" w:rsidP="00AD7AD0">
      <w:pPr>
        <w:pStyle w:val="ListParagraph"/>
        <w:numPr>
          <w:ilvl w:val="0"/>
          <w:numId w:val="5"/>
        </w:numPr>
        <w:spacing w:after="160" w:line="259" w:lineRule="auto"/>
        <w:rPr>
          <w:ins w:id="1885" w:author="Lin, Yuanyuan" w:date="2019-12-01T15:23:00Z"/>
          <w:rFonts w:ascii="Times" w:hAnsi="Times"/>
          <w:sz w:val="28"/>
          <w:szCs w:val="28"/>
          <w:rPrChange w:id="1886" w:author="Lin, Yuanyuan" w:date="2019-12-07T14:18:00Z">
            <w:rPr>
              <w:ins w:id="1887" w:author="Lin, Yuanyuan" w:date="2019-12-01T15:23:00Z"/>
            </w:rPr>
          </w:rPrChange>
        </w:rPr>
      </w:pPr>
      <w:ins w:id="1888" w:author="Lin, Yuanyuan" w:date="2019-11-29T09:52:00Z">
        <w:r w:rsidRPr="00806052">
          <w:rPr>
            <w:rFonts w:ascii="Times" w:hAnsi="Times"/>
            <w:sz w:val="28"/>
            <w:szCs w:val="28"/>
            <w:rPrChange w:id="1889" w:author="Lin, Yuanyuan" w:date="2019-12-07T14:18:00Z">
              <w:rPr/>
            </w:rPrChange>
          </w:rPr>
          <w:t>Model Checking</w:t>
        </w:r>
      </w:ins>
    </w:p>
    <w:p w14:paraId="50B18E90" w14:textId="15A6F647" w:rsidR="00C260E2" w:rsidRPr="00B7063C" w:rsidRDefault="00C260E2">
      <w:pPr>
        <w:pStyle w:val="ListParagraph"/>
        <w:spacing w:after="160" w:line="259" w:lineRule="auto"/>
        <w:rPr>
          <w:ins w:id="1890" w:author="Lin, Yuanyuan" w:date="2019-11-30T14:52:00Z"/>
          <w:rFonts w:ascii="Times" w:hAnsi="Times"/>
          <w:rPrChange w:id="1891" w:author="Lin, Yuanyuan" w:date="2019-12-06T13:27:00Z">
            <w:rPr>
              <w:ins w:id="1892" w:author="Lin, Yuanyuan" w:date="2019-11-30T14:52:00Z"/>
            </w:rPr>
          </w:rPrChange>
        </w:rPr>
        <w:pPrChange w:id="1893" w:author="Lin, Yuanyuan" w:date="2019-12-01T15:23:00Z">
          <w:pPr>
            <w:pStyle w:val="ListParagraph"/>
            <w:numPr>
              <w:numId w:val="5"/>
            </w:numPr>
            <w:spacing w:after="160" w:line="259" w:lineRule="auto"/>
            <w:ind w:hanging="720"/>
          </w:pPr>
        </w:pPrChange>
      </w:pPr>
    </w:p>
    <w:p w14:paraId="559814B7" w14:textId="4142C6E1" w:rsidR="00E505CA" w:rsidRPr="00B7063C" w:rsidRDefault="00FB2E89" w:rsidP="00E505CA">
      <w:pPr>
        <w:spacing w:after="160" w:line="259" w:lineRule="auto"/>
        <w:rPr>
          <w:ins w:id="1894" w:author="Lin, Yuanyuan" w:date="2019-11-30T14:52:00Z"/>
          <w:rFonts w:ascii="Times" w:hAnsi="Times"/>
          <w:rPrChange w:id="1895" w:author="Lin, Yuanyuan" w:date="2019-12-06T13:27:00Z">
            <w:rPr>
              <w:ins w:id="1896" w:author="Lin, Yuanyuan" w:date="2019-11-30T14:52:00Z"/>
            </w:rPr>
          </w:rPrChange>
        </w:rPr>
      </w:pPr>
      <w:ins w:id="1897" w:author="Lin, Yuanyuan" w:date="2019-12-06T11:25:00Z">
        <w:r w:rsidRPr="00B7063C">
          <w:rPr>
            <w:rFonts w:ascii="Times" w:hAnsi="Times"/>
            <w:noProof/>
            <w:rPrChange w:id="1898" w:author="Lin, Yuanyuan" w:date="2019-12-06T13:27:00Z">
              <w:rPr>
                <w:noProof/>
              </w:rPr>
            </w:rPrChange>
          </w:rPr>
          <w:drawing>
            <wp:anchor distT="0" distB="0" distL="114300" distR="114300" simplePos="0" relativeHeight="251710464" behindDoc="1" locked="0" layoutInCell="1" allowOverlap="1" wp14:anchorId="28CF52E3" wp14:editId="7F34EF4E">
              <wp:simplePos x="0" y="0"/>
              <wp:positionH relativeFrom="column">
                <wp:posOffset>815248</wp:posOffset>
              </wp:positionH>
              <wp:positionV relativeFrom="paragraph">
                <wp:posOffset>77118</wp:posOffset>
              </wp:positionV>
              <wp:extent cx="4127500" cy="7747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6 at 11.25.39 AM.png"/>
                      <pic:cNvPicPr/>
                    </pic:nvPicPr>
                    <pic:blipFill>
                      <a:blip r:embed="rId29">
                        <a:extLst>
                          <a:ext uri="{28A0092B-C50C-407E-A947-70E740481C1C}">
                            <a14:useLocalDpi xmlns:a14="http://schemas.microsoft.com/office/drawing/2010/main" val="0"/>
                          </a:ext>
                        </a:extLst>
                      </a:blip>
                      <a:stretch>
                        <a:fillRect/>
                      </a:stretch>
                    </pic:blipFill>
                    <pic:spPr>
                      <a:xfrm>
                        <a:off x="0" y="0"/>
                        <a:ext cx="4127500" cy="774700"/>
                      </a:xfrm>
                      <a:prstGeom prst="rect">
                        <a:avLst/>
                      </a:prstGeom>
                    </pic:spPr>
                  </pic:pic>
                </a:graphicData>
              </a:graphic>
              <wp14:sizeRelH relativeFrom="page">
                <wp14:pctWidth>0</wp14:pctWidth>
              </wp14:sizeRelH>
              <wp14:sizeRelV relativeFrom="page">
                <wp14:pctHeight>0</wp14:pctHeight>
              </wp14:sizeRelV>
            </wp:anchor>
          </w:drawing>
        </w:r>
      </w:ins>
    </w:p>
    <w:p w14:paraId="64D41435" w14:textId="2FB17F1B" w:rsidR="00E505CA" w:rsidRPr="00B7063C" w:rsidRDefault="00E505CA" w:rsidP="00E505CA">
      <w:pPr>
        <w:spacing w:after="160" w:line="259" w:lineRule="auto"/>
        <w:rPr>
          <w:ins w:id="1899" w:author="Lin, Yuanyuan" w:date="2019-11-30T14:52:00Z"/>
          <w:rFonts w:ascii="Times" w:hAnsi="Times"/>
          <w:rPrChange w:id="1900" w:author="Lin, Yuanyuan" w:date="2019-12-06T13:27:00Z">
            <w:rPr>
              <w:ins w:id="1901" w:author="Lin, Yuanyuan" w:date="2019-11-30T14:52:00Z"/>
            </w:rPr>
          </w:rPrChange>
        </w:rPr>
      </w:pPr>
    </w:p>
    <w:p w14:paraId="6ACFEB7E" w14:textId="77777777" w:rsidR="00360BB3" w:rsidRPr="00B7063C" w:rsidRDefault="00360BB3" w:rsidP="00A305F2">
      <w:pPr>
        <w:jc w:val="center"/>
        <w:rPr>
          <w:ins w:id="1902" w:author="Lin, Yuanyuan" w:date="2019-12-01T14:59:00Z"/>
          <w:rFonts w:ascii="Times" w:hAnsi="Times"/>
          <w:rPrChange w:id="1903" w:author="Lin, Yuanyuan" w:date="2019-12-06T13:27:00Z">
            <w:rPr>
              <w:ins w:id="1904" w:author="Lin, Yuanyuan" w:date="2019-12-01T14:59:00Z"/>
            </w:rPr>
          </w:rPrChange>
        </w:rPr>
      </w:pPr>
    </w:p>
    <w:p w14:paraId="385455A0" w14:textId="77777777" w:rsidR="00C260E2" w:rsidRPr="00B7063C" w:rsidRDefault="00C260E2" w:rsidP="00A305F2">
      <w:pPr>
        <w:jc w:val="center"/>
        <w:rPr>
          <w:ins w:id="1905" w:author="Lin, Yuanyuan" w:date="2019-12-01T15:23:00Z"/>
          <w:rFonts w:ascii="Times" w:hAnsi="Times"/>
          <w:rPrChange w:id="1906" w:author="Lin, Yuanyuan" w:date="2019-12-06T13:27:00Z">
            <w:rPr>
              <w:ins w:id="1907" w:author="Lin, Yuanyuan" w:date="2019-12-01T15:23:00Z"/>
            </w:rPr>
          </w:rPrChange>
        </w:rPr>
      </w:pPr>
    </w:p>
    <w:p w14:paraId="0181FB67" w14:textId="0F75A26C" w:rsidR="00A305F2" w:rsidRPr="00B7063C" w:rsidRDefault="00A305F2" w:rsidP="00A305F2">
      <w:pPr>
        <w:jc w:val="center"/>
        <w:rPr>
          <w:ins w:id="1908" w:author="Lin, Yuanyuan" w:date="2019-12-01T14:46:00Z"/>
          <w:rFonts w:ascii="Times" w:hAnsi="Times"/>
          <w:rPrChange w:id="1909" w:author="Lin, Yuanyuan" w:date="2019-12-06T13:27:00Z">
            <w:rPr>
              <w:ins w:id="1910" w:author="Lin, Yuanyuan" w:date="2019-12-01T14:46:00Z"/>
            </w:rPr>
          </w:rPrChange>
        </w:rPr>
      </w:pPr>
      <w:ins w:id="1911" w:author="Lin, Yuanyuan" w:date="2019-12-01T14:46:00Z">
        <w:r w:rsidRPr="00B7063C">
          <w:rPr>
            <w:rFonts w:ascii="Times" w:hAnsi="Times"/>
            <w:rPrChange w:id="1912" w:author="Lin, Yuanyuan" w:date="2019-12-06T13:27:00Z">
              <w:rPr/>
            </w:rPrChange>
          </w:rPr>
          <w:t>Table 4.</w:t>
        </w:r>
      </w:ins>
      <w:ins w:id="1913" w:author="Lin, Yuanyuan" w:date="2019-12-01T15:32:00Z">
        <w:r w:rsidR="00EE1EA4" w:rsidRPr="00B7063C">
          <w:rPr>
            <w:rFonts w:ascii="Times" w:hAnsi="Times"/>
            <w:rPrChange w:id="1914" w:author="Lin, Yuanyuan" w:date="2019-12-06T13:27:00Z">
              <w:rPr/>
            </w:rPrChange>
          </w:rPr>
          <w:t>8</w:t>
        </w:r>
      </w:ins>
    </w:p>
    <w:p w14:paraId="64B8003B" w14:textId="1956EDD2" w:rsidR="00A9133E" w:rsidRPr="00B7063C" w:rsidRDefault="00A9133E" w:rsidP="00167EFA">
      <w:pPr>
        <w:rPr>
          <w:ins w:id="1915" w:author="Lin, Yuanyuan" w:date="2019-12-01T15:23:00Z"/>
          <w:rFonts w:ascii="Times" w:hAnsi="Times"/>
          <w:rPrChange w:id="1916" w:author="Lin, Yuanyuan" w:date="2019-12-06T13:27:00Z">
            <w:rPr>
              <w:ins w:id="1917" w:author="Lin, Yuanyuan" w:date="2019-12-01T15:23:00Z"/>
            </w:rPr>
          </w:rPrChange>
        </w:rPr>
      </w:pPr>
    </w:p>
    <w:p w14:paraId="36EE4285" w14:textId="104CDDC4" w:rsidR="00C260E2" w:rsidRDefault="00C260E2" w:rsidP="00167EFA">
      <w:pPr>
        <w:rPr>
          <w:ins w:id="1918" w:author="Lin, Yuanyuan" w:date="2019-12-07T12:22:00Z"/>
          <w:rFonts w:ascii="Times" w:hAnsi="Times"/>
        </w:rPr>
      </w:pPr>
    </w:p>
    <w:p w14:paraId="6FE4687D" w14:textId="28897DC5" w:rsidR="009E23E5" w:rsidRDefault="009E23E5" w:rsidP="00167EFA">
      <w:pPr>
        <w:rPr>
          <w:ins w:id="1919" w:author="Lin, Yuanyuan" w:date="2019-12-07T12:22:00Z"/>
          <w:rFonts w:ascii="Times" w:hAnsi="Times"/>
        </w:rPr>
      </w:pPr>
    </w:p>
    <w:p w14:paraId="3DAAB9DF" w14:textId="77777777" w:rsidR="009E23E5" w:rsidRPr="00B7063C" w:rsidRDefault="009E23E5" w:rsidP="00167EFA">
      <w:pPr>
        <w:rPr>
          <w:ins w:id="1920" w:author="Lin, Yuanyuan" w:date="2019-12-01T14:49:00Z"/>
          <w:rFonts w:ascii="Times" w:hAnsi="Times"/>
          <w:rPrChange w:id="1921" w:author="Lin, Yuanyuan" w:date="2019-12-06T13:27:00Z">
            <w:rPr>
              <w:ins w:id="1922" w:author="Lin, Yuanyuan" w:date="2019-12-01T14:49:00Z"/>
            </w:rPr>
          </w:rPrChange>
        </w:rPr>
      </w:pPr>
    </w:p>
    <w:p w14:paraId="6C5D5055" w14:textId="0180C4DE" w:rsidR="00E60BDF" w:rsidRPr="00597F9E" w:rsidRDefault="00597F9E" w:rsidP="00597F9E">
      <w:pPr>
        <w:rPr>
          <w:ins w:id="1923" w:author="Lin, Yuanyuan" w:date="2019-11-30T15:21:00Z"/>
          <w:rFonts w:ascii="Times" w:hAnsi="Times"/>
          <w:rPrChange w:id="1924" w:author="Lin, Yuanyuan" w:date="2019-12-07T12:34:00Z">
            <w:rPr>
              <w:ins w:id="1925" w:author="Lin, Yuanyuan" w:date="2019-11-30T15:21:00Z"/>
            </w:rPr>
          </w:rPrChange>
        </w:rPr>
        <w:pPrChange w:id="1926" w:author="Lin, Yuanyuan" w:date="2019-12-07T12:34:00Z">
          <w:pPr>
            <w:pStyle w:val="ListParagraph"/>
          </w:pPr>
        </w:pPrChange>
      </w:pPr>
      <w:ins w:id="1927" w:author="Lin, Yuanyuan" w:date="2019-12-07T12:34:00Z">
        <w:r w:rsidRPr="00597F9E">
          <w:rPr>
            <w:rFonts w:ascii="Times" w:hAnsi="Times"/>
            <w:rPrChange w:id="1928" w:author="Lin, Yuanyuan" w:date="2019-12-07T12:34:00Z">
              <w:rPr/>
            </w:rPrChange>
          </w:rPr>
          <w:t>To make sure that the model above can be used, I did a model check to verify that models didn’t violate any regression assumptions.  Based on the result from Table 4.8, it is evident that DW statistics is closed to 2 and p-value is larger than 0.05. It is concluded that the assumption of independence of error is not able to be rejected.</w:t>
        </w:r>
      </w:ins>
    </w:p>
    <w:p w14:paraId="158418F6" w14:textId="23CF8AB3" w:rsidR="00E60BDF" w:rsidRPr="00B7063C" w:rsidRDefault="00517CC3" w:rsidP="00781B58">
      <w:pPr>
        <w:rPr>
          <w:ins w:id="1929" w:author="Lin, Yuanyuan" w:date="2019-12-01T15:38:00Z"/>
          <w:rFonts w:ascii="Times" w:hAnsi="Times"/>
          <w:rPrChange w:id="1930" w:author="Lin, Yuanyuan" w:date="2019-12-06T13:27:00Z">
            <w:rPr>
              <w:ins w:id="1931" w:author="Lin, Yuanyuan" w:date="2019-12-01T15:38:00Z"/>
            </w:rPr>
          </w:rPrChange>
        </w:rPr>
      </w:pPr>
      <w:ins w:id="1932" w:author="Lin, Yuanyuan" w:date="2019-12-06T11:33:00Z">
        <w:r w:rsidRPr="00B7063C">
          <w:rPr>
            <w:rFonts w:ascii="Times" w:hAnsi="Times"/>
            <w:noProof/>
            <w:rPrChange w:id="1933" w:author="Lin, Yuanyuan" w:date="2019-12-06T13:27:00Z">
              <w:rPr>
                <w:noProof/>
              </w:rPr>
            </w:rPrChange>
          </w:rPr>
          <w:drawing>
            <wp:anchor distT="0" distB="0" distL="114300" distR="114300" simplePos="0" relativeHeight="251717632" behindDoc="1" locked="0" layoutInCell="1" allowOverlap="1" wp14:anchorId="18AE0C71" wp14:editId="3665F6D5">
              <wp:simplePos x="0" y="0"/>
              <wp:positionH relativeFrom="column">
                <wp:posOffset>0</wp:posOffset>
              </wp:positionH>
              <wp:positionV relativeFrom="paragraph">
                <wp:posOffset>170815</wp:posOffset>
              </wp:positionV>
              <wp:extent cx="5943600" cy="40703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2-06 at 11.32.54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7035"/>
                      </a:xfrm>
                      <a:prstGeom prst="rect">
                        <a:avLst/>
                      </a:prstGeom>
                    </pic:spPr>
                  </pic:pic>
                </a:graphicData>
              </a:graphic>
              <wp14:sizeRelH relativeFrom="page">
                <wp14:pctWidth>0</wp14:pctWidth>
              </wp14:sizeRelH>
              <wp14:sizeRelV relativeFrom="page">
                <wp14:pctHeight>0</wp14:pctHeight>
              </wp14:sizeRelV>
            </wp:anchor>
          </w:drawing>
        </w:r>
      </w:ins>
    </w:p>
    <w:p w14:paraId="2748CD0B" w14:textId="65E55E81" w:rsidR="00781B58" w:rsidRPr="00B7063C" w:rsidRDefault="00781B58" w:rsidP="00781B58">
      <w:pPr>
        <w:rPr>
          <w:ins w:id="1934" w:author="Lin, Yuanyuan" w:date="2019-12-01T15:57:00Z"/>
          <w:rFonts w:ascii="Times" w:hAnsi="Times"/>
          <w:rPrChange w:id="1935" w:author="Lin, Yuanyuan" w:date="2019-12-06T13:27:00Z">
            <w:rPr>
              <w:ins w:id="1936" w:author="Lin, Yuanyuan" w:date="2019-12-01T15:57:00Z"/>
            </w:rPr>
          </w:rPrChange>
        </w:rPr>
      </w:pPr>
    </w:p>
    <w:p w14:paraId="7AB1A09E" w14:textId="5A3E44D1" w:rsidR="00E53642" w:rsidRPr="00B7063C" w:rsidRDefault="00E53642" w:rsidP="00781B58">
      <w:pPr>
        <w:rPr>
          <w:ins w:id="1937" w:author="Lin, Yuanyuan" w:date="2019-12-01T15:57:00Z"/>
          <w:rFonts w:ascii="Times" w:hAnsi="Times"/>
          <w:rPrChange w:id="1938" w:author="Lin, Yuanyuan" w:date="2019-12-06T13:27:00Z">
            <w:rPr>
              <w:ins w:id="1939" w:author="Lin, Yuanyuan" w:date="2019-12-01T15:57:00Z"/>
            </w:rPr>
          </w:rPrChange>
        </w:rPr>
      </w:pPr>
    </w:p>
    <w:p w14:paraId="41A45FBA" w14:textId="5849D725" w:rsidR="00E53642" w:rsidRPr="00B7063C" w:rsidRDefault="00E53642">
      <w:pPr>
        <w:rPr>
          <w:ins w:id="1940" w:author="Lin, Yuanyuan" w:date="2019-11-30T15:21:00Z"/>
          <w:rFonts w:ascii="Times" w:hAnsi="Times"/>
          <w:rPrChange w:id="1941" w:author="Lin, Yuanyuan" w:date="2019-12-06T13:27:00Z">
            <w:rPr>
              <w:ins w:id="1942" w:author="Lin, Yuanyuan" w:date="2019-11-30T15:21:00Z"/>
            </w:rPr>
          </w:rPrChange>
        </w:rPr>
        <w:pPrChange w:id="1943" w:author="Lin, Yuanyuan" w:date="2019-12-01T15:38:00Z">
          <w:pPr>
            <w:pStyle w:val="ListParagraph"/>
          </w:pPr>
        </w:pPrChange>
      </w:pPr>
    </w:p>
    <w:p w14:paraId="64509595" w14:textId="77777777" w:rsidR="00465F85" w:rsidRPr="00B7063C" w:rsidRDefault="00465F85">
      <w:pPr>
        <w:rPr>
          <w:ins w:id="1944" w:author="Lin, Yuanyuan" w:date="2019-12-01T16:25:00Z"/>
          <w:rFonts w:ascii="Times" w:hAnsi="Times"/>
          <w:rPrChange w:id="1945" w:author="Lin, Yuanyuan" w:date="2019-12-06T13:27:00Z">
            <w:rPr>
              <w:ins w:id="1946" w:author="Lin, Yuanyuan" w:date="2019-12-01T16:25:00Z"/>
            </w:rPr>
          </w:rPrChange>
        </w:rPr>
        <w:pPrChange w:id="1947" w:author="Lin, Yuanyuan" w:date="2019-12-06T13:32:00Z">
          <w:pPr>
            <w:jc w:val="center"/>
          </w:pPr>
        </w:pPrChange>
      </w:pPr>
    </w:p>
    <w:p w14:paraId="5FADF1C5" w14:textId="548B8470" w:rsidR="00517CC3" w:rsidRDefault="00EE1EA4" w:rsidP="00861275">
      <w:pPr>
        <w:jc w:val="center"/>
        <w:rPr>
          <w:ins w:id="1948" w:author="Lin, Yuanyuan" w:date="2019-12-07T14:09:00Z"/>
          <w:rFonts w:ascii="Times" w:hAnsi="Times"/>
        </w:rPr>
      </w:pPr>
      <w:ins w:id="1949" w:author="Lin, Yuanyuan" w:date="2019-12-01T15:32:00Z">
        <w:r w:rsidRPr="00B7063C">
          <w:rPr>
            <w:rFonts w:ascii="Times" w:hAnsi="Times"/>
            <w:rPrChange w:id="1950" w:author="Lin, Yuanyuan" w:date="2019-12-06T13:27:00Z">
              <w:rPr/>
            </w:rPrChange>
          </w:rPr>
          <w:t>Table 4.9</w:t>
        </w:r>
      </w:ins>
    </w:p>
    <w:p w14:paraId="07649E8C" w14:textId="3A231CE1" w:rsidR="00861275" w:rsidRDefault="00861275" w:rsidP="00861275">
      <w:pPr>
        <w:jc w:val="center"/>
        <w:rPr>
          <w:ins w:id="1951" w:author="Lin, Yuanyuan" w:date="2019-12-07T14:09:00Z"/>
          <w:rFonts w:ascii="Times" w:hAnsi="Times"/>
        </w:rPr>
      </w:pPr>
    </w:p>
    <w:p w14:paraId="7017AA2B" w14:textId="77777777" w:rsidR="00861275" w:rsidRDefault="00861275" w:rsidP="00861275">
      <w:pPr>
        <w:jc w:val="center"/>
        <w:rPr>
          <w:ins w:id="1952" w:author="Lin, Yuanyuan" w:date="2019-12-06T13:32:00Z"/>
          <w:rFonts w:ascii="Times" w:hAnsi="Times"/>
        </w:rPr>
        <w:pPrChange w:id="1953" w:author="Lin, Yuanyuan" w:date="2019-12-07T14:09:00Z">
          <w:pPr/>
        </w:pPrChange>
      </w:pPr>
    </w:p>
    <w:p w14:paraId="1CFD64C0" w14:textId="3BF4A5AF" w:rsidR="00517CC3" w:rsidRDefault="00517CC3">
      <w:pPr>
        <w:rPr>
          <w:ins w:id="1954" w:author="Lin, Yuanyuan" w:date="2019-12-07T12:36:00Z"/>
          <w:rFonts w:ascii="Times" w:hAnsi="Times"/>
        </w:rPr>
      </w:pPr>
    </w:p>
    <w:p w14:paraId="33850A5F" w14:textId="77777777" w:rsidR="00597F9E" w:rsidRDefault="00597F9E">
      <w:pPr>
        <w:rPr>
          <w:ins w:id="1955" w:author="Lin, Yuanyuan" w:date="2019-12-06T13:32:00Z"/>
          <w:rFonts w:ascii="Times" w:hAnsi="Times"/>
        </w:rPr>
      </w:pPr>
    </w:p>
    <w:p w14:paraId="7C3567EB" w14:textId="516C601D" w:rsidR="00E60BDF" w:rsidRPr="00597F9E" w:rsidRDefault="00597F9E" w:rsidP="00597F9E">
      <w:pPr>
        <w:rPr>
          <w:ins w:id="1956" w:author="Lin, Yuanyuan" w:date="2019-11-30T15:22:00Z"/>
          <w:rFonts w:ascii="Times" w:hAnsi="Times"/>
          <w:rPrChange w:id="1957" w:author="Lin, Yuanyuan" w:date="2019-12-07T12:36:00Z">
            <w:rPr>
              <w:ins w:id="1958" w:author="Lin, Yuanyuan" w:date="2019-11-30T15:22:00Z"/>
            </w:rPr>
          </w:rPrChange>
        </w:rPr>
        <w:pPrChange w:id="1959" w:author="Lin, Yuanyuan" w:date="2019-12-07T12:36:00Z">
          <w:pPr>
            <w:pStyle w:val="ListParagraph"/>
            <w:ind w:left="1080"/>
          </w:pPr>
        </w:pPrChange>
      </w:pPr>
      <w:ins w:id="1960" w:author="Lin, Yuanyuan" w:date="2019-12-07T12:36:00Z">
        <w:r w:rsidRPr="00597F9E">
          <w:rPr>
            <w:rFonts w:ascii="Times" w:hAnsi="Times"/>
            <w:rPrChange w:id="1961" w:author="Lin, Yuanyuan" w:date="2019-12-07T12:36:00Z">
              <w:rPr/>
            </w:rPrChange>
          </w:rPr>
          <w:t>Table 4.9 is used to check multicollinearity among each predictor. To make sure that variables that are used in the model are strongly correlated, I made a correlation matrix with all predictor variables and calculated variance inflation factor (VIF). Since all the number from each variable is not larger than 10, there is no multicollinearity.</w:t>
        </w:r>
      </w:ins>
    </w:p>
    <w:p w14:paraId="701D0F52" w14:textId="212E2DB3" w:rsidR="00E60BDF" w:rsidRPr="00B7063C" w:rsidRDefault="00517CC3" w:rsidP="00AD7AD0">
      <w:pPr>
        <w:pStyle w:val="ListParagraph"/>
        <w:ind w:left="1080"/>
        <w:rPr>
          <w:ins w:id="1962" w:author="Lin, Yuanyuan" w:date="2019-11-30T15:22:00Z"/>
          <w:rFonts w:ascii="Times" w:hAnsi="Times"/>
          <w:rPrChange w:id="1963" w:author="Lin, Yuanyuan" w:date="2019-12-06T13:27:00Z">
            <w:rPr>
              <w:ins w:id="1964" w:author="Lin, Yuanyuan" w:date="2019-11-30T15:22:00Z"/>
            </w:rPr>
          </w:rPrChange>
        </w:rPr>
      </w:pPr>
      <w:ins w:id="1965" w:author="Lin, Yuanyuan" w:date="2019-12-06T11:27:00Z">
        <w:r w:rsidRPr="00B7063C">
          <w:rPr>
            <w:rFonts w:ascii="Times" w:hAnsi="Times"/>
            <w:noProof/>
            <w:rPrChange w:id="1966" w:author="Lin, Yuanyuan" w:date="2019-12-06T13:27:00Z">
              <w:rPr>
                <w:noProof/>
              </w:rPr>
            </w:rPrChange>
          </w:rPr>
          <w:drawing>
            <wp:anchor distT="0" distB="0" distL="114300" distR="114300" simplePos="0" relativeHeight="251712512" behindDoc="1" locked="0" layoutInCell="1" allowOverlap="1" wp14:anchorId="17C88DF4" wp14:editId="4B7DC3A2">
              <wp:simplePos x="0" y="0"/>
              <wp:positionH relativeFrom="column">
                <wp:posOffset>1186180</wp:posOffset>
              </wp:positionH>
              <wp:positionV relativeFrom="paragraph">
                <wp:posOffset>153670</wp:posOffset>
              </wp:positionV>
              <wp:extent cx="3376295" cy="2173605"/>
              <wp:effectExtent l="0" t="0" r="1905" b="0"/>
              <wp:wrapNone/>
              <wp:docPr id="47" name="Picture 4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2-06 at 11.24.41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6295" cy="2173605"/>
                      </a:xfrm>
                      <a:prstGeom prst="rect">
                        <a:avLst/>
                      </a:prstGeom>
                    </pic:spPr>
                  </pic:pic>
                </a:graphicData>
              </a:graphic>
              <wp14:sizeRelH relativeFrom="page">
                <wp14:pctWidth>0</wp14:pctWidth>
              </wp14:sizeRelH>
              <wp14:sizeRelV relativeFrom="page">
                <wp14:pctHeight>0</wp14:pctHeight>
              </wp14:sizeRelV>
            </wp:anchor>
          </w:drawing>
        </w:r>
      </w:ins>
    </w:p>
    <w:p w14:paraId="5F615680" w14:textId="1BE6337E" w:rsidR="00E60BDF" w:rsidRPr="00B7063C" w:rsidRDefault="00E60BDF" w:rsidP="00AD7AD0">
      <w:pPr>
        <w:pStyle w:val="ListParagraph"/>
        <w:ind w:left="1080"/>
        <w:rPr>
          <w:ins w:id="1967" w:author="Lin, Yuanyuan" w:date="2019-11-30T15:22:00Z"/>
          <w:rFonts w:ascii="Times" w:hAnsi="Times"/>
          <w:rPrChange w:id="1968" w:author="Lin, Yuanyuan" w:date="2019-12-06T13:27:00Z">
            <w:rPr>
              <w:ins w:id="1969" w:author="Lin, Yuanyuan" w:date="2019-11-30T15:22:00Z"/>
            </w:rPr>
          </w:rPrChange>
        </w:rPr>
      </w:pPr>
    </w:p>
    <w:p w14:paraId="22C2D32A" w14:textId="6D0A5D0D" w:rsidR="00E60BDF" w:rsidRPr="00B7063C" w:rsidRDefault="00E60BDF" w:rsidP="00AD7AD0">
      <w:pPr>
        <w:pStyle w:val="ListParagraph"/>
        <w:ind w:left="1080"/>
        <w:rPr>
          <w:ins w:id="1970" w:author="Lin, Yuanyuan" w:date="2019-11-30T15:22:00Z"/>
          <w:rFonts w:ascii="Times" w:hAnsi="Times"/>
          <w:rPrChange w:id="1971" w:author="Lin, Yuanyuan" w:date="2019-12-06T13:27:00Z">
            <w:rPr>
              <w:ins w:id="1972" w:author="Lin, Yuanyuan" w:date="2019-11-30T15:22:00Z"/>
            </w:rPr>
          </w:rPrChange>
        </w:rPr>
      </w:pPr>
    </w:p>
    <w:p w14:paraId="541125F9" w14:textId="48141F3F" w:rsidR="00E60BDF" w:rsidRPr="00B7063C" w:rsidRDefault="00E60BDF" w:rsidP="00AD7AD0">
      <w:pPr>
        <w:pStyle w:val="ListParagraph"/>
        <w:ind w:left="1080"/>
        <w:rPr>
          <w:ins w:id="1973" w:author="Lin, Yuanyuan" w:date="2019-11-30T15:22:00Z"/>
          <w:rFonts w:ascii="Times" w:hAnsi="Times"/>
          <w:rPrChange w:id="1974" w:author="Lin, Yuanyuan" w:date="2019-12-06T13:27:00Z">
            <w:rPr>
              <w:ins w:id="1975" w:author="Lin, Yuanyuan" w:date="2019-11-30T15:22:00Z"/>
            </w:rPr>
          </w:rPrChange>
        </w:rPr>
      </w:pPr>
    </w:p>
    <w:p w14:paraId="32F5A88D" w14:textId="0499F3E4" w:rsidR="00E60BDF" w:rsidRPr="00B7063C" w:rsidRDefault="00E60BDF" w:rsidP="00AD7AD0">
      <w:pPr>
        <w:pStyle w:val="ListParagraph"/>
        <w:ind w:left="1080"/>
        <w:rPr>
          <w:ins w:id="1976" w:author="Lin, Yuanyuan" w:date="2019-11-30T15:22:00Z"/>
          <w:rFonts w:ascii="Times" w:hAnsi="Times"/>
          <w:rPrChange w:id="1977" w:author="Lin, Yuanyuan" w:date="2019-12-06T13:27:00Z">
            <w:rPr>
              <w:ins w:id="1978" w:author="Lin, Yuanyuan" w:date="2019-11-30T15:22:00Z"/>
            </w:rPr>
          </w:rPrChange>
        </w:rPr>
      </w:pPr>
    </w:p>
    <w:p w14:paraId="36E34D65" w14:textId="1E7270D3" w:rsidR="00E60BDF" w:rsidRPr="00B7063C" w:rsidRDefault="00E60BDF" w:rsidP="00AD7AD0">
      <w:pPr>
        <w:pStyle w:val="ListParagraph"/>
        <w:ind w:left="1080"/>
        <w:rPr>
          <w:ins w:id="1979" w:author="Lin, Yuanyuan" w:date="2019-11-30T15:22:00Z"/>
          <w:rFonts w:ascii="Times" w:hAnsi="Times"/>
          <w:rPrChange w:id="1980" w:author="Lin, Yuanyuan" w:date="2019-12-06T13:27:00Z">
            <w:rPr>
              <w:ins w:id="1981" w:author="Lin, Yuanyuan" w:date="2019-11-30T15:22:00Z"/>
            </w:rPr>
          </w:rPrChange>
        </w:rPr>
      </w:pPr>
    </w:p>
    <w:p w14:paraId="7512EA73" w14:textId="4F4149A7" w:rsidR="00E60BDF" w:rsidRPr="00B7063C" w:rsidRDefault="00E60BDF" w:rsidP="00AD7AD0">
      <w:pPr>
        <w:pStyle w:val="ListParagraph"/>
        <w:ind w:left="1080"/>
        <w:rPr>
          <w:ins w:id="1982" w:author="Lin, Yuanyuan" w:date="2019-11-30T15:22:00Z"/>
          <w:rFonts w:ascii="Times" w:hAnsi="Times"/>
          <w:rPrChange w:id="1983" w:author="Lin, Yuanyuan" w:date="2019-12-06T13:27:00Z">
            <w:rPr>
              <w:ins w:id="1984" w:author="Lin, Yuanyuan" w:date="2019-11-30T15:22:00Z"/>
            </w:rPr>
          </w:rPrChange>
        </w:rPr>
      </w:pPr>
    </w:p>
    <w:p w14:paraId="0E1A097E" w14:textId="49D883BF" w:rsidR="00D41E13" w:rsidRPr="00B7063C" w:rsidRDefault="00D41E13" w:rsidP="00AD7AD0">
      <w:pPr>
        <w:pStyle w:val="ListParagraph"/>
        <w:ind w:left="1080"/>
        <w:rPr>
          <w:ins w:id="1985" w:author="Lin, Yuanyuan" w:date="2019-12-01T16:25:00Z"/>
          <w:rFonts w:ascii="Times" w:hAnsi="Times"/>
          <w:rPrChange w:id="1986" w:author="Lin, Yuanyuan" w:date="2019-12-06T13:27:00Z">
            <w:rPr>
              <w:ins w:id="1987" w:author="Lin, Yuanyuan" w:date="2019-12-01T16:25:00Z"/>
            </w:rPr>
          </w:rPrChange>
        </w:rPr>
      </w:pPr>
    </w:p>
    <w:p w14:paraId="36C6AE1A" w14:textId="28C28A9E" w:rsidR="00465F85" w:rsidRPr="00B7063C" w:rsidRDefault="00465F85" w:rsidP="00AD7AD0">
      <w:pPr>
        <w:pStyle w:val="ListParagraph"/>
        <w:ind w:left="1080"/>
        <w:rPr>
          <w:ins w:id="1988" w:author="Lin, Yuanyuan" w:date="2019-12-01T15:11:00Z"/>
          <w:rFonts w:ascii="Times" w:hAnsi="Times"/>
          <w:rPrChange w:id="1989" w:author="Lin, Yuanyuan" w:date="2019-12-06T13:27:00Z">
            <w:rPr>
              <w:ins w:id="1990" w:author="Lin, Yuanyuan" w:date="2019-12-01T15:11:00Z"/>
            </w:rPr>
          </w:rPrChange>
        </w:rPr>
      </w:pPr>
    </w:p>
    <w:p w14:paraId="2B641127" w14:textId="77777777" w:rsidR="00D41E13" w:rsidRPr="00B7063C" w:rsidRDefault="00D41E13" w:rsidP="00AD7AD0">
      <w:pPr>
        <w:pStyle w:val="ListParagraph"/>
        <w:ind w:left="1080"/>
        <w:rPr>
          <w:ins w:id="1991" w:author="Lin, Yuanyuan" w:date="2019-12-01T15:11:00Z"/>
          <w:rFonts w:ascii="Times" w:hAnsi="Times"/>
          <w:rPrChange w:id="1992" w:author="Lin, Yuanyuan" w:date="2019-12-06T13:27:00Z">
            <w:rPr>
              <w:ins w:id="1993" w:author="Lin, Yuanyuan" w:date="2019-12-01T15:11:00Z"/>
            </w:rPr>
          </w:rPrChange>
        </w:rPr>
      </w:pPr>
    </w:p>
    <w:p w14:paraId="55A163B0" w14:textId="5A0DBD18" w:rsidR="00E60BDF" w:rsidRPr="00B7063C" w:rsidRDefault="00E60BDF" w:rsidP="00AD7AD0">
      <w:pPr>
        <w:pStyle w:val="ListParagraph"/>
        <w:ind w:left="1080"/>
        <w:rPr>
          <w:ins w:id="1994" w:author="Lin, Yuanyuan" w:date="2019-11-30T15:22:00Z"/>
          <w:rFonts w:ascii="Times" w:hAnsi="Times"/>
          <w:rPrChange w:id="1995" w:author="Lin, Yuanyuan" w:date="2019-12-06T13:27:00Z">
            <w:rPr>
              <w:ins w:id="1996" w:author="Lin, Yuanyuan" w:date="2019-11-30T15:22:00Z"/>
            </w:rPr>
          </w:rPrChange>
        </w:rPr>
      </w:pPr>
    </w:p>
    <w:p w14:paraId="04DCBB82" w14:textId="77777777" w:rsidR="00465F85" w:rsidRPr="00B7063C" w:rsidRDefault="00465F85" w:rsidP="00EE1EA4">
      <w:pPr>
        <w:jc w:val="center"/>
        <w:rPr>
          <w:ins w:id="1997" w:author="Lin, Yuanyuan" w:date="2019-12-01T16:25:00Z"/>
          <w:rFonts w:ascii="Times" w:hAnsi="Times"/>
          <w:rPrChange w:id="1998" w:author="Lin, Yuanyuan" w:date="2019-12-06T13:27:00Z">
            <w:rPr>
              <w:ins w:id="1999" w:author="Lin, Yuanyuan" w:date="2019-12-01T16:25:00Z"/>
            </w:rPr>
          </w:rPrChange>
        </w:rPr>
      </w:pPr>
    </w:p>
    <w:p w14:paraId="0BD333FE" w14:textId="77777777" w:rsidR="00465F85" w:rsidRPr="00B7063C" w:rsidRDefault="00465F85" w:rsidP="00EE1EA4">
      <w:pPr>
        <w:jc w:val="center"/>
        <w:rPr>
          <w:ins w:id="2000" w:author="Lin, Yuanyuan" w:date="2019-12-01T16:25:00Z"/>
          <w:rFonts w:ascii="Times" w:hAnsi="Times"/>
          <w:rPrChange w:id="2001" w:author="Lin, Yuanyuan" w:date="2019-12-06T13:27:00Z">
            <w:rPr>
              <w:ins w:id="2002" w:author="Lin, Yuanyuan" w:date="2019-12-01T16:25:00Z"/>
            </w:rPr>
          </w:rPrChange>
        </w:rPr>
      </w:pPr>
    </w:p>
    <w:p w14:paraId="23F42135" w14:textId="7CDAFDD7" w:rsidR="00E60BDF" w:rsidRPr="00B7063C" w:rsidRDefault="00E60BDF" w:rsidP="00AD7AD0">
      <w:pPr>
        <w:pStyle w:val="ListParagraph"/>
        <w:ind w:left="1080"/>
        <w:rPr>
          <w:ins w:id="2003" w:author="Lin, Yuanyuan" w:date="2019-12-01T16:27:00Z"/>
          <w:rFonts w:ascii="Times" w:hAnsi="Times"/>
          <w:rPrChange w:id="2004" w:author="Lin, Yuanyuan" w:date="2019-12-06T13:27:00Z">
            <w:rPr>
              <w:ins w:id="2005" w:author="Lin, Yuanyuan" w:date="2019-12-01T16:27:00Z"/>
            </w:rPr>
          </w:rPrChange>
        </w:rPr>
      </w:pPr>
    </w:p>
    <w:p w14:paraId="28D1FC7A" w14:textId="77777777" w:rsidR="00F11345" w:rsidRPr="00B7063C" w:rsidRDefault="00F11345" w:rsidP="00F11345">
      <w:pPr>
        <w:jc w:val="center"/>
        <w:rPr>
          <w:ins w:id="2006" w:author="Lin, Yuanyuan" w:date="2019-12-02T23:20:00Z"/>
          <w:rFonts w:ascii="Times" w:hAnsi="Times"/>
          <w:rPrChange w:id="2007" w:author="Lin, Yuanyuan" w:date="2019-12-06T13:27:00Z">
            <w:rPr>
              <w:ins w:id="2008" w:author="Lin, Yuanyuan" w:date="2019-12-02T23:20:00Z"/>
            </w:rPr>
          </w:rPrChange>
        </w:rPr>
      </w:pPr>
      <w:ins w:id="2009" w:author="Lin, Yuanyuan" w:date="2019-12-02T23:20:00Z">
        <w:r w:rsidRPr="00B7063C">
          <w:rPr>
            <w:rFonts w:ascii="Times" w:hAnsi="Times"/>
            <w:rPrChange w:id="2010" w:author="Lin, Yuanyuan" w:date="2019-12-06T13:27:00Z">
              <w:rPr/>
            </w:rPrChange>
          </w:rPr>
          <w:t>Table 4.10</w:t>
        </w:r>
      </w:ins>
    </w:p>
    <w:p w14:paraId="78490A3A" w14:textId="77777777" w:rsidR="00186B4F" w:rsidRPr="00B7063C" w:rsidRDefault="00186B4F" w:rsidP="00AD7AD0">
      <w:pPr>
        <w:pStyle w:val="ListParagraph"/>
        <w:ind w:left="1080"/>
        <w:rPr>
          <w:ins w:id="2011" w:author="Lin, Yuanyuan" w:date="2019-11-30T15:22:00Z"/>
          <w:rFonts w:ascii="Times" w:hAnsi="Times"/>
          <w:rPrChange w:id="2012" w:author="Lin, Yuanyuan" w:date="2019-12-06T13:27:00Z">
            <w:rPr>
              <w:ins w:id="2013" w:author="Lin, Yuanyuan" w:date="2019-11-30T15:22:00Z"/>
            </w:rPr>
          </w:rPrChange>
        </w:rPr>
      </w:pPr>
    </w:p>
    <w:p w14:paraId="67C4433A" w14:textId="77777777" w:rsidR="00C260E2" w:rsidRPr="00B7063C" w:rsidRDefault="00C260E2">
      <w:pPr>
        <w:rPr>
          <w:ins w:id="2014" w:author="Lin, Yuanyuan" w:date="2019-12-01T15:23:00Z"/>
          <w:rFonts w:ascii="Times" w:hAnsi="Times"/>
          <w:rPrChange w:id="2015" w:author="Lin, Yuanyuan" w:date="2019-12-06T13:27:00Z">
            <w:rPr>
              <w:ins w:id="2016" w:author="Lin, Yuanyuan" w:date="2019-12-01T15:23:00Z"/>
            </w:rPr>
          </w:rPrChange>
        </w:rPr>
        <w:pPrChange w:id="2017" w:author="Lin, Yuanyuan" w:date="2019-12-01T15:34:00Z">
          <w:pPr>
            <w:pStyle w:val="ListParagraph"/>
            <w:ind w:left="1080"/>
          </w:pPr>
        </w:pPrChange>
      </w:pPr>
    </w:p>
    <w:p w14:paraId="77A3F9FE" w14:textId="276CC3DD" w:rsidR="00E60BDF" w:rsidRPr="00DC679C" w:rsidRDefault="00DC679C" w:rsidP="00DC679C">
      <w:pPr>
        <w:rPr>
          <w:ins w:id="2018" w:author="Lin, Yuanyuan" w:date="2019-11-30T15:23:00Z"/>
          <w:rFonts w:ascii="Times" w:hAnsi="Times"/>
          <w:rPrChange w:id="2019" w:author="Lin, Yuanyuan" w:date="2019-12-07T12:38:00Z">
            <w:rPr>
              <w:ins w:id="2020" w:author="Lin, Yuanyuan" w:date="2019-11-30T15:23:00Z"/>
            </w:rPr>
          </w:rPrChange>
        </w:rPr>
        <w:pPrChange w:id="2021" w:author="Lin, Yuanyuan" w:date="2019-12-07T12:38:00Z">
          <w:pPr>
            <w:pStyle w:val="ListParagraph"/>
            <w:ind w:left="1080"/>
          </w:pPr>
        </w:pPrChange>
      </w:pPr>
      <w:ins w:id="2022" w:author="Lin, Yuanyuan" w:date="2019-12-07T12:38:00Z">
        <w:r w:rsidRPr="00DC679C">
          <w:rPr>
            <w:rFonts w:ascii="Times" w:hAnsi="Times"/>
            <w:rPrChange w:id="2023" w:author="Lin, Yuanyuan" w:date="2019-12-07T12:38:00Z">
              <w:rPr/>
            </w:rPrChange>
          </w:rPr>
          <w:t xml:space="preserve">Based on Table 4.10 above, it is the plot between fitted values and residuals. Residual dot is randomly placed around the horizontal zero. Also, the linearity assumption is satisfied since the red line is straight and horizontal.  </w:t>
        </w:r>
      </w:ins>
    </w:p>
    <w:p w14:paraId="2A9528F3" w14:textId="54F3502D" w:rsidR="00E60BDF" w:rsidRPr="00B7063C" w:rsidRDefault="00E60BDF" w:rsidP="00AD7AD0">
      <w:pPr>
        <w:pStyle w:val="ListParagraph"/>
        <w:ind w:left="1080"/>
        <w:rPr>
          <w:ins w:id="2024" w:author="Lin, Yuanyuan" w:date="2019-11-30T15:23:00Z"/>
          <w:rFonts w:ascii="Times" w:hAnsi="Times"/>
          <w:rPrChange w:id="2025" w:author="Lin, Yuanyuan" w:date="2019-12-06T13:27:00Z">
            <w:rPr>
              <w:ins w:id="2026" w:author="Lin, Yuanyuan" w:date="2019-11-30T15:23:00Z"/>
            </w:rPr>
          </w:rPrChange>
        </w:rPr>
      </w:pPr>
    </w:p>
    <w:p w14:paraId="2FAE03DA" w14:textId="5EBB57E3" w:rsidR="00E60BDF" w:rsidRPr="00B7063C" w:rsidRDefault="00517CC3" w:rsidP="00AD7AD0">
      <w:pPr>
        <w:pStyle w:val="ListParagraph"/>
        <w:ind w:left="1080"/>
        <w:rPr>
          <w:ins w:id="2027" w:author="Lin, Yuanyuan" w:date="2019-11-30T15:23:00Z"/>
          <w:rFonts w:ascii="Times" w:hAnsi="Times"/>
          <w:rPrChange w:id="2028" w:author="Lin, Yuanyuan" w:date="2019-12-06T13:27:00Z">
            <w:rPr>
              <w:ins w:id="2029" w:author="Lin, Yuanyuan" w:date="2019-11-30T15:23:00Z"/>
            </w:rPr>
          </w:rPrChange>
        </w:rPr>
      </w:pPr>
      <w:ins w:id="2030" w:author="Lin, Yuanyuan" w:date="2019-12-06T11:27:00Z">
        <w:r w:rsidRPr="00B7063C">
          <w:rPr>
            <w:rFonts w:ascii="Times" w:hAnsi="Times"/>
            <w:noProof/>
            <w:rPrChange w:id="2031" w:author="Lin, Yuanyuan" w:date="2019-12-06T13:27:00Z">
              <w:rPr>
                <w:noProof/>
              </w:rPr>
            </w:rPrChange>
          </w:rPr>
          <w:drawing>
            <wp:anchor distT="0" distB="0" distL="114300" distR="114300" simplePos="0" relativeHeight="251713536" behindDoc="1" locked="0" layoutInCell="1" allowOverlap="1" wp14:anchorId="5EE1BC4E" wp14:editId="0DC3DE6B">
              <wp:simplePos x="0" y="0"/>
              <wp:positionH relativeFrom="column">
                <wp:posOffset>1044575</wp:posOffset>
              </wp:positionH>
              <wp:positionV relativeFrom="paragraph">
                <wp:posOffset>128905</wp:posOffset>
              </wp:positionV>
              <wp:extent cx="3696970" cy="2392680"/>
              <wp:effectExtent l="0" t="0" r="0" b="0"/>
              <wp:wrapNone/>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2-06 at 11.24.4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96970" cy="2392680"/>
                      </a:xfrm>
                      <a:prstGeom prst="rect">
                        <a:avLst/>
                      </a:prstGeom>
                    </pic:spPr>
                  </pic:pic>
                </a:graphicData>
              </a:graphic>
              <wp14:sizeRelH relativeFrom="page">
                <wp14:pctWidth>0</wp14:pctWidth>
              </wp14:sizeRelH>
              <wp14:sizeRelV relativeFrom="page">
                <wp14:pctHeight>0</wp14:pctHeight>
              </wp14:sizeRelV>
            </wp:anchor>
          </w:drawing>
        </w:r>
      </w:ins>
    </w:p>
    <w:p w14:paraId="5D4A43B0" w14:textId="1C666C0B" w:rsidR="00E60BDF" w:rsidRPr="00B7063C" w:rsidRDefault="00E60BDF" w:rsidP="00AD7AD0">
      <w:pPr>
        <w:pStyle w:val="ListParagraph"/>
        <w:ind w:left="1080"/>
        <w:rPr>
          <w:ins w:id="2032" w:author="Lin, Yuanyuan" w:date="2019-11-30T15:23:00Z"/>
          <w:rFonts w:ascii="Times" w:hAnsi="Times"/>
          <w:rPrChange w:id="2033" w:author="Lin, Yuanyuan" w:date="2019-12-06T13:27:00Z">
            <w:rPr>
              <w:ins w:id="2034" w:author="Lin, Yuanyuan" w:date="2019-11-30T15:23:00Z"/>
            </w:rPr>
          </w:rPrChange>
        </w:rPr>
      </w:pPr>
    </w:p>
    <w:p w14:paraId="5B8BE99E" w14:textId="7BC564DC" w:rsidR="00E60BDF" w:rsidRPr="00B7063C" w:rsidRDefault="00E60BDF" w:rsidP="00AD7AD0">
      <w:pPr>
        <w:pStyle w:val="ListParagraph"/>
        <w:ind w:left="1080"/>
        <w:rPr>
          <w:ins w:id="2035" w:author="Lin, Yuanyuan" w:date="2019-11-30T15:23:00Z"/>
          <w:rFonts w:ascii="Times" w:hAnsi="Times"/>
          <w:rPrChange w:id="2036" w:author="Lin, Yuanyuan" w:date="2019-12-06T13:27:00Z">
            <w:rPr>
              <w:ins w:id="2037" w:author="Lin, Yuanyuan" w:date="2019-11-30T15:23:00Z"/>
            </w:rPr>
          </w:rPrChange>
        </w:rPr>
      </w:pPr>
    </w:p>
    <w:p w14:paraId="277CFEAA" w14:textId="1587AC89" w:rsidR="0047288F" w:rsidRPr="00B7063C" w:rsidRDefault="0047288F" w:rsidP="0047288F">
      <w:pPr>
        <w:jc w:val="center"/>
        <w:rPr>
          <w:ins w:id="2038" w:author="Lin, Yuanyuan" w:date="2019-12-01T15:09:00Z"/>
          <w:rFonts w:ascii="Times" w:hAnsi="Times"/>
          <w:rPrChange w:id="2039" w:author="Lin, Yuanyuan" w:date="2019-12-06T13:27:00Z">
            <w:rPr>
              <w:ins w:id="2040" w:author="Lin, Yuanyuan" w:date="2019-12-01T15:09:00Z"/>
            </w:rPr>
          </w:rPrChange>
        </w:rPr>
      </w:pPr>
    </w:p>
    <w:p w14:paraId="688897B5" w14:textId="704752FA" w:rsidR="00E60BDF" w:rsidRPr="00B7063C" w:rsidRDefault="00E60BDF" w:rsidP="00AD7AD0">
      <w:pPr>
        <w:pStyle w:val="ListParagraph"/>
        <w:ind w:left="1080"/>
        <w:rPr>
          <w:ins w:id="2041" w:author="Lin, Yuanyuan" w:date="2019-11-30T15:23:00Z"/>
          <w:rFonts w:ascii="Times" w:hAnsi="Times"/>
          <w:rPrChange w:id="2042" w:author="Lin, Yuanyuan" w:date="2019-12-06T13:27:00Z">
            <w:rPr>
              <w:ins w:id="2043" w:author="Lin, Yuanyuan" w:date="2019-11-30T15:23:00Z"/>
            </w:rPr>
          </w:rPrChange>
        </w:rPr>
      </w:pPr>
    </w:p>
    <w:p w14:paraId="7D0209BF" w14:textId="222C7459" w:rsidR="00E60BDF" w:rsidRPr="00B7063C" w:rsidRDefault="00E60BDF" w:rsidP="00AD7AD0">
      <w:pPr>
        <w:pStyle w:val="ListParagraph"/>
        <w:ind w:left="1080"/>
        <w:rPr>
          <w:ins w:id="2044" w:author="Lin, Yuanyuan" w:date="2019-11-30T15:22:00Z"/>
          <w:rFonts w:ascii="Times" w:hAnsi="Times"/>
          <w:rPrChange w:id="2045" w:author="Lin, Yuanyuan" w:date="2019-12-06T13:27:00Z">
            <w:rPr>
              <w:ins w:id="2046" w:author="Lin, Yuanyuan" w:date="2019-11-30T15:22:00Z"/>
            </w:rPr>
          </w:rPrChange>
        </w:rPr>
      </w:pPr>
    </w:p>
    <w:p w14:paraId="76832176" w14:textId="18B89488" w:rsidR="00E60BDF" w:rsidRPr="00B7063C" w:rsidRDefault="00E60BDF" w:rsidP="00AD7AD0">
      <w:pPr>
        <w:pStyle w:val="ListParagraph"/>
        <w:ind w:left="1080"/>
        <w:rPr>
          <w:ins w:id="2047" w:author="Lin, Yuanyuan" w:date="2019-11-30T15:22:00Z"/>
          <w:rFonts w:ascii="Times" w:hAnsi="Times"/>
          <w:rPrChange w:id="2048" w:author="Lin, Yuanyuan" w:date="2019-12-06T13:27:00Z">
            <w:rPr>
              <w:ins w:id="2049" w:author="Lin, Yuanyuan" w:date="2019-11-30T15:22:00Z"/>
            </w:rPr>
          </w:rPrChange>
        </w:rPr>
      </w:pPr>
    </w:p>
    <w:p w14:paraId="7D982AD5" w14:textId="779E8622" w:rsidR="00E60BDF" w:rsidRPr="00B7063C" w:rsidRDefault="00E60BDF" w:rsidP="00AD7AD0">
      <w:pPr>
        <w:pStyle w:val="ListParagraph"/>
        <w:ind w:left="1080"/>
        <w:rPr>
          <w:ins w:id="2050" w:author="Lin, Yuanyuan" w:date="2019-11-30T15:22:00Z"/>
          <w:rFonts w:ascii="Times" w:hAnsi="Times"/>
          <w:rPrChange w:id="2051" w:author="Lin, Yuanyuan" w:date="2019-12-06T13:27:00Z">
            <w:rPr>
              <w:ins w:id="2052" w:author="Lin, Yuanyuan" w:date="2019-11-30T15:22:00Z"/>
            </w:rPr>
          </w:rPrChange>
        </w:rPr>
      </w:pPr>
    </w:p>
    <w:p w14:paraId="6F1F1B75" w14:textId="56EC7405" w:rsidR="00E60BDF" w:rsidRPr="00B7063C" w:rsidRDefault="00E60BDF" w:rsidP="00AD7AD0">
      <w:pPr>
        <w:pStyle w:val="ListParagraph"/>
        <w:ind w:left="1080"/>
        <w:rPr>
          <w:ins w:id="2053" w:author="Lin, Yuanyuan" w:date="2019-11-30T15:22:00Z"/>
          <w:rFonts w:ascii="Times" w:hAnsi="Times"/>
          <w:rPrChange w:id="2054" w:author="Lin, Yuanyuan" w:date="2019-12-06T13:27:00Z">
            <w:rPr>
              <w:ins w:id="2055" w:author="Lin, Yuanyuan" w:date="2019-11-30T15:22:00Z"/>
            </w:rPr>
          </w:rPrChange>
        </w:rPr>
      </w:pPr>
    </w:p>
    <w:p w14:paraId="55A2D0EA" w14:textId="603E58D1" w:rsidR="00E60BDF" w:rsidRPr="00B7063C" w:rsidRDefault="00E60BDF" w:rsidP="00AD7AD0">
      <w:pPr>
        <w:pStyle w:val="ListParagraph"/>
        <w:ind w:left="1080"/>
        <w:rPr>
          <w:ins w:id="2056" w:author="Lin, Yuanyuan" w:date="2019-11-30T15:22:00Z"/>
          <w:rFonts w:ascii="Times" w:hAnsi="Times"/>
          <w:rPrChange w:id="2057" w:author="Lin, Yuanyuan" w:date="2019-12-06T13:27:00Z">
            <w:rPr>
              <w:ins w:id="2058" w:author="Lin, Yuanyuan" w:date="2019-11-30T15:22:00Z"/>
            </w:rPr>
          </w:rPrChange>
        </w:rPr>
      </w:pPr>
    </w:p>
    <w:p w14:paraId="7F62644B" w14:textId="09FB7FC0" w:rsidR="00E60BDF" w:rsidRPr="00B7063C" w:rsidRDefault="00E60BDF" w:rsidP="00AD7AD0">
      <w:pPr>
        <w:pStyle w:val="ListParagraph"/>
        <w:ind w:left="1080"/>
        <w:rPr>
          <w:ins w:id="2059" w:author="Lin, Yuanyuan" w:date="2019-11-30T15:23:00Z"/>
          <w:rFonts w:ascii="Times" w:hAnsi="Times"/>
          <w:rPrChange w:id="2060" w:author="Lin, Yuanyuan" w:date="2019-12-06T13:27:00Z">
            <w:rPr>
              <w:ins w:id="2061" w:author="Lin, Yuanyuan" w:date="2019-11-30T15:23:00Z"/>
            </w:rPr>
          </w:rPrChange>
        </w:rPr>
      </w:pPr>
    </w:p>
    <w:p w14:paraId="5217030A" w14:textId="318CAB99" w:rsidR="00E60BDF" w:rsidRPr="00B7063C" w:rsidRDefault="00E60BDF" w:rsidP="00AD7AD0">
      <w:pPr>
        <w:pStyle w:val="ListParagraph"/>
        <w:ind w:left="1080"/>
        <w:rPr>
          <w:ins w:id="2062" w:author="Lin, Yuanyuan" w:date="2019-11-30T15:23:00Z"/>
          <w:rFonts w:ascii="Times" w:hAnsi="Times"/>
          <w:rPrChange w:id="2063" w:author="Lin, Yuanyuan" w:date="2019-12-06T13:27:00Z">
            <w:rPr>
              <w:ins w:id="2064" w:author="Lin, Yuanyuan" w:date="2019-11-30T15:23:00Z"/>
            </w:rPr>
          </w:rPrChange>
        </w:rPr>
      </w:pPr>
    </w:p>
    <w:p w14:paraId="41F87F6B" w14:textId="500BBCFA" w:rsidR="00E60BDF" w:rsidRPr="00B7063C" w:rsidRDefault="00E60BDF" w:rsidP="00AD7AD0">
      <w:pPr>
        <w:pStyle w:val="ListParagraph"/>
        <w:ind w:left="1080"/>
        <w:rPr>
          <w:ins w:id="2065" w:author="Lin, Yuanyuan" w:date="2019-11-30T15:23:00Z"/>
          <w:rFonts w:ascii="Times" w:hAnsi="Times"/>
          <w:rPrChange w:id="2066" w:author="Lin, Yuanyuan" w:date="2019-12-06T13:27:00Z">
            <w:rPr>
              <w:ins w:id="2067" w:author="Lin, Yuanyuan" w:date="2019-11-30T15:23:00Z"/>
            </w:rPr>
          </w:rPrChange>
        </w:rPr>
      </w:pPr>
    </w:p>
    <w:p w14:paraId="408CAEBD" w14:textId="71756EAE" w:rsidR="00E60BDF" w:rsidRPr="00B7063C" w:rsidRDefault="00E60BDF" w:rsidP="00AD7AD0">
      <w:pPr>
        <w:pStyle w:val="ListParagraph"/>
        <w:ind w:left="1080"/>
        <w:rPr>
          <w:ins w:id="2068" w:author="Lin, Yuanyuan" w:date="2019-11-30T15:23:00Z"/>
          <w:rFonts w:ascii="Times" w:hAnsi="Times"/>
          <w:rPrChange w:id="2069" w:author="Lin, Yuanyuan" w:date="2019-12-06T13:27:00Z">
            <w:rPr>
              <w:ins w:id="2070" w:author="Lin, Yuanyuan" w:date="2019-11-30T15:23:00Z"/>
            </w:rPr>
          </w:rPrChange>
        </w:rPr>
      </w:pPr>
    </w:p>
    <w:p w14:paraId="72201ED3" w14:textId="27CF2BBA" w:rsidR="00E60BDF" w:rsidRPr="00B7063C" w:rsidRDefault="00E60BDF" w:rsidP="00AD7AD0">
      <w:pPr>
        <w:pStyle w:val="ListParagraph"/>
        <w:ind w:left="1080"/>
        <w:rPr>
          <w:ins w:id="2071" w:author="Lin, Yuanyuan" w:date="2019-11-30T15:23:00Z"/>
          <w:rFonts w:ascii="Times" w:hAnsi="Times"/>
          <w:rPrChange w:id="2072" w:author="Lin, Yuanyuan" w:date="2019-12-06T13:27:00Z">
            <w:rPr>
              <w:ins w:id="2073" w:author="Lin, Yuanyuan" w:date="2019-11-30T15:23:00Z"/>
            </w:rPr>
          </w:rPrChange>
        </w:rPr>
      </w:pPr>
    </w:p>
    <w:p w14:paraId="1EC43189" w14:textId="542784FE" w:rsidR="00412B7B" w:rsidRPr="00B7063C" w:rsidRDefault="00412B7B" w:rsidP="00DC679C">
      <w:pPr>
        <w:jc w:val="center"/>
        <w:rPr>
          <w:ins w:id="2074" w:author="Lin, Yuanyuan" w:date="2019-12-01T16:28:00Z"/>
          <w:rFonts w:ascii="Times" w:hAnsi="Times"/>
          <w:rPrChange w:id="2075" w:author="Lin, Yuanyuan" w:date="2019-12-06T13:27:00Z">
            <w:rPr>
              <w:ins w:id="2076" w:author="Lin, Yuanyuan" w:date="2019-12-01T16:28:00Z"/>
            </w:rPr>
          </w:rPrChange>
        </w:rPr>
        <w:pPrChange w:id="2077" w:author="Lin, Yuanyuan" w:date="2019-12-07T12:38:00Z">
          <w:pPr>
            <w:jc w:val="center"/>
          </w:pPr>
        </w:pPrChange>
      </w:pPr>
      <w:ins w:id="2078" w:author="Lin, Yuanyuan" w:date="2019-12-01T16:28:00Z">
        <w:r w:rsidRPr="00B7063C">
          <w:rPr>
            <w:rFonts w:ascii="Times" w:hAnsi="Times"/>
            <w:rPrChange w:id="2079" w:author="Lin, Yuanyuan" w:date="2019-12-06T13:27:00Z">
              <w:rPr/>
            </w:rPrChange>
          </w:rPr>
          <w:t>Table 4.11</w:t>
        </w:r>
      </w:ins>
    </w:p>
    <w:p w14:paraId="5B91ADBA" w14:textId="3BB34E55" w:rsidR="00E60BDF" w:rsidRPr="00B7063C" w:rsidRDefault="00E60BDF" w:rsidP="00AD7AD0">
      <w:pPr>
        <w:pStyle w:val="ListParagraph"/>
        <w:ind w:left="1080"/>
        <w:rPr>
          <w:ins w:id="2080" w:author="Lin, Yuanyuan" w:date="2019-11-30T15:23:00Z"/>
          <w:rFonts w:ascii="Times" w:hAnsi="Times"/>
          <w:rPrChange w:id="2081" w:author="Lin, Yuanyuan" w:date="2019-12-06T13:27:00Z">
            <w:rPr>
              <w:ins w:id="2082" w:author="Lin, Yuanyuan" w:date="2019-11-30T15:23:00Z"/>
            </w:rPr>
          </w:rPrChange>
        </w:rPr>
      </w:pPr>
    </w:p>
    <w:p w14:paraId="338A3F7E" w14:textId="77777777" w:rsidR="00DC679C" w:rsidRDefault="00DC679C">
      <w:pPr>
        <w:rPr>
          <w:ins w:id="2083" w:author="Lin, Yuanyuan" w:date="2019-12-07T12:38:00Z"/>
          <w:rFonts w:ascii="Times" w:hAnsi="Times"/>
        </w:rPr>
      </w:pPr>
    </w:p>
    <w:p w14:paraId="32315917" w14:textId="77777777" w:rsidR="00DC679C" w:rsidRDefault="00DC679C">
      <w:pPr>
        <w:rPr>
          <w:ins w:id="2084" w:author="Lin, Yuanyuan" w:date="2019-12-07T12:38:00Z"/>
          <w:rFonts w:ascii="Times" w:hAnsi="Times"/>
        </w:rPr>
      </w:pPr>
    </w:p>
    <w:p w14:paraId="192C134E" w14:textId="77777777" w:rsidR="00DC679C" w:rsidRDefault="00DC679C">
      <w:pPr>
        <w:rPr>
          <w:ins w:id="2085" w:author="Lin, Yuanyuan" w:date="2019-12-07T12:38:00Z"/>
          <w:rFonts w:ascii="Times" w:hAnsi="Times"/>
        </w:rPr>
      </w:pPr>
    </w:p>
    <w:p w14:paraId="0E6CC771" w14:textId="77777777" w:rsidR="00DC679C" w:rsidRDefault="00DC679C">
      <w:pPr>
        <w:rPr>
          <w:ins w:id="2086" w:author="Lin, Yuanyuan" w:date="2019-12-07T12:38:00Z"/>
          <w:rFonts w:ascii="Times" w:hAnsi="Times"/>
        </w:rPr>
      </w:pPr>
    </w:p>
    <w:p w14:paraId="099A1645" w14:textId="4AED5899" w:rsidR="00E60BDF" w:rsidRPr="00B7063C" w:rsidRDefault="00412B7B">
      <w:pPr>
        <w:rPr>
          <w:ins w:id="2087" w:author="Lin, Yuanyuan" w:date="2019-11-30T15:23:00Z"/>
          <w:rFonts w:ascii="Times" w:hAnsi="Times"/>
          <w:rPrChange w:id="2088" w:author="Lin, Yuanyuan" w:date="2019-12-06T13:27:00Z">
            <w:rPr>
              <w:ins w:id="2089" w:author="Lin, Yuanyuan" w:date="2019-11-30T15:23:00Z"/>
            </w:rPr>
          </w:rPrChange>
        </w:rPr>
        <w:pPrChange w:id="2090" w:author="Lin, Yuanyuan" w:date="2019-12-01T16:33:00Z">
          <w:pPr>
            <w:pStyle w:val="ListParagraph"/>
            <w:ind w:left="1080"/>
          </w:pPr>
        </w:pPrChange>
      </w:pPr>
      <w:ins w:id="2091" w:author="Lin, Yuanyuan" w:date="2019-12-01T16:29:00Z">
        <w:r w:rsidRPr="00B7063C">
          <w:rPr>
            <w:rFonts w:ascii="Times" w:hAnsi="Times"/>
            <w:rPrChange w:id="2092" w:author="Lin, Yuanyuan" w:date="2019-12-06T13:27:00Z">
              <w:rPr/>
            </w:rPrChange>
          </w:rPr>
          <w:t>Since normality assumption is based on the residuals, QQ plot would appropriate to analyze.</w:t>
        </w:r>
      </w:ins>
      <w:ins w:id="2093" w:author="Lin, Yuanyuan" w:date="2019-12-01T16:36:00Z">
        <w:r w:rsidR="005D7CA6" w:rsidRPr="00B7063C">
          <w:rPr>
            <w:rFonts w:ascii="Times" w:hAnsi="Times"/>
            <w:rPrChange w:id="2094" w:author="Lin, Yuanyuan" w:date="2019-12-06T13:27:00Z">
              <w:rPr/>
            </w:rPrChange>
          </w:rPr>
          <w:t xml:space="preserve"> On table 4.11, aside from three data points that have large residuals,</w:t>
        </w:r>
      </w:ins>
      <w:ins w:id="2095" w:author="Lin, Yuanyuan" w:date="2019-12-01T16:37:00Z">
        <w:r w:rsidR="005D7CA6" w:rsidRPr="00B7063C">
          <w:rPr>
            <w:rFonts w:ascii="Times" w:hAnsi="Times"/>
            <w:rPrChange w:id="2096" w:author="Lin, Yuanyuan" w:date="2019-12-06T13:27:00Z">
              <w:rPr/>
            </w:rPrChange>
          </w:rPr>
          <w:t xml:space="preserve"> most of the observations lie along the 45-degree line.</w:t>
        </w:r>
      </w:ins>
      <w:ins w:id="2097" w:author="Lin, Yuanyuan" w:date="2019-12-01T16:38:00Z">
        <w:r w:rsidR="005D7CA6" w:rsidRPr="00B7063C">
          <w:rPr>
            <w:rFonts w:ascii="Times" w:hAnsi="Times"/>
            <w:rPrChange w:id="2098" w:author="Lin, Yuanyuan" w:date="2019-12-06T13:27:00Z">
              <w:rPr/>
            </w:rPrChange>
          </w:rPr>
          <w:t xml:space="preserve"> </w:t>
        </w:r>
      </w:ins>
    </w:p>
    <w:p w14:paraId="1280A1D4" w14:textId="727E183E" w:rsidR="00E60BDF" w:rsidRPr="00B7063C" w:rsidRDefault="00E60BDF" w:rsidP="00AD7AD0">
      <w:pPr>
        <w:pStyle w:val="ListParagraph"/>
        <w:ind w:left="1080"/>
        <w:rPr>
          <w:ins w:id="2099" w:author="Lin, Yuanyuan" w:date="2019-11-30T15:23:00Z"/>
          <w:rFonts w:ascii="Times" w:hAnsi="Times"/>
          <w:rPrChange w:id="2100" w:author="Lin, Yuanyuan" w:date="2019-12-06T13:27:00Z">
            <w:rPr>
              <w:ins w:id="2101" w:author="Lin, Yuanyuan" w:date="2019-11-30T15:23:00Z"/>
            </w:rPr>
          </w:rPrChange>
        </w:rPr>
      </w:pPr>
    </w:p>
    <w:p w14:paraId="70233FCA" w14:textId="2EAF2B66" w:rsidR="00E60BDF" w:rsidRPr="00B7063C" w:rsidRDefault="00E60BDF" w:rsidP="00AD7AD0">
      <w:pPr>
        <w:pStyle w:val="ListParagraph"/>
        <w:ind w:left="1080"/>
        <w:rPr>
          <w:ins w:id="2102" w:author="Lin, Yuanyuan" w:date="2019-11-30T15:23:00Z"/>
          <w:rFonts w:ascii="Times" w:hAnsi="Times"/>
          <w:rPrChange w:id="2103" w:author="Lin, Yuanyuan" w:date="2019-12-06T13:27:00Z">
            <w:rPr>
              <w:ins w:id="2104" w:author="Lin, Yuanyuan" w:date="2019-11-30T15:23:00Z"/>
            </w:rPr>
          </w:rPrChange>
        </w:rPr>
      </w:pPr>
    </w:p>
    <w:p w14:paraId="73A2C9C7" w14:textId="28707B86" w:rsidR="00E60BDF" w:rsidRPr="00B7063C" w:rsidRDefault="00FB2E89" w:rsidP="00AD7AD0">
      <w:pPr>
        <w:pStyle w:val="ListParagraph"/>
        <w:ind w:left="1080"/>
        <w:rPr>
          <w:ins w:id="2105" w:author="Lin, Yuanyuan" w:date="2019-11-30T15:24:00Z"/>
          <w:rFonts w:ascii="Times" w:hAnsi="Times"/>
          <w:rPrChange w:id="2106" w:author="Lin, Yuanyuan" w:date="2019-12-06T13:27:00Z">
            <w:rPr>
              <w:ins w:id="2107" w:author="Lin, Yuanyuan" w:date="2019-11-30T15:24:00Z"/>
            </w:rPr>
          </w:rPrChange>
        </w:rPr>
      </w:pPr>
      <w:ins w:id="2108" w:author="Lin, Yuanyuan" w:date="2019-12-06T11:28:00Z">
        <w:r w:rsidRPr="00B7063C">
          <w:rPr>
            <w:rFonts w:ascii="Times" w:hAnsi="Times"/>
            <w:noProof/>
            <w:rPrChange w:id="2109" w:author="Lin, Yuanyuan" w:date="2019-12-06T13:27:00Z">
              <w:rPr>
                <w:noProof/>
              </w:rPr>
            </w:rPrChange>
          </w:rPr>
          <w:drawing>
            <wp:anchor distT="0" distB="0" distL="114300" distR="114300" simplePos="0" relativeHeight="251714560" behindDoc="1" locked="0" layoutInCell="1" allowOverlap="1" wp14:anchorId="71D56609" wp14:editId="7DB338C4">
              <wp:simplePos x="0" y="0"/>
              <wp:positionH relativeFrom="column">
                <wp:posOffset>1310648</wp:posOffset>
              </wp:positionH>
              <wp:positionV relativeFrom="paragraph">
                <wp:posOffset>143716</wp:posOffset>
              </wp:positionV>
              <wp:extent cx="3266501" cy="2083441"/>
              <wp:effectExtent l="0" t="0" r="0" b="0"/>
              <wp:wrapNone/>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2-06 at 11.24.57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66501" cy="2083441"/>
                      </a:xfrm>
                      <a:prstGeom prst="rect">
                        <a:avLst/>
                      </a:prstGeom>
                    </pic:spPr>
                  </pic:pic>
                </a:graphicData>
              </a:graphic>
              <wp14:sizeRelH relativeFrom="page">
                <wp14:pctWidth>0</wp14:pctWidth>
              </wp14:sizeRelH>
              <wp14:sizeRelV relativeFrom="page">
                <wp14:pctHeight>0</wp14:pctHeight>
              </wp14:sizeRelV>
            </wp:anchor>
          </w:drawing>
        </w:r>
      </w:ins>
    </w:p>
    <w:p w14:paraId="0B0C49DF" w14:textId="4CD67492" w:rsidR="00E60BDF" w:rsidRPr="00B7063C" w:rsidRDefault="00E60BDF" w:rsidP="00AD7AD0">
      <w:pPr>
        <w:pStyle w:val="ListParagraph"/>
        <w:ind w:left="1080"/>
        <w:rPr>
          <w:ins w:id="2110" w:author="Lin, Yuanyuan" w:date="2019-11-30T15:24:00Z"/>
          <w:rFonts w:ascii="Times" w:hAnsi="Times"/>
          <w:rPrChange w:id="2111" w:author="Lin, Yuanyuan" w:date="2019-12-06T13:27:00Z">
            <w:rPr>
              <w:ins w:id="2112" w:author="Lin, Yuanyuan" w:date="2019-11-30T15:24:00Z"/>
            </w:rPr>
          </w:rPrChange>
        </w:rPr>
      </w:pPr>
    </w:p>
    <w:p w14:paraId="18381BAC" w14:textId="7650222D" w:rsidR="00E60BDF" w:rsidRPr="00B7063C" w:rsidRDefault="00E60BDF" w:rsidP="00AD7AD0">
      <w:pPr>
        <w:pStyle w:val="ListParagraph"/>
        <w:ind w:left="1080"/>
        <w:rPr>
          <w:ins w:id="2113" w:author="Lin, Yuanyuan" w:date="2019-11-30T15:24:00Z"/>
          <w:rFonts w:ascii="Times" w:hAnsi="Times"/>
          <w:rPrChange w:id="2114" w:author="Lin, Yuanyuan" w:date="2019-12-06T13:27:00Z">
            <w:rPr>
              <w:ins w:id="2115" w:author="Lin, Yuanyuan" w:date="2019-11-30T15:24:00Z"/>
            </w:rPr>
          </w:rPrChange>
        </w:rPr>
      </w:pPr>
    </w:p>
    <w:p w14:paraId="42A23C9A" w14:textId="1554A656" w:rsidR="00E60BDF" w:rsidRPr="00B7063C" w:rsidRDefault="00E60BDF" w:rsidP="00AD7AD0">
      <w:pPr>
        <w:pStyle w:val="ListParagraph"/>
        <w:ind w:left="1080"/>
        <w:rPr>
          <w:ins w:id="2116" w:author="Lin, Yuanyuan" w:date="2019-11-30T15:24:00Z"/>
          <w:rFonts w:ascii="Times" w:hAnsi="Times"/>
          <w:rPrChange w:id="2117" w:author="Lin, Yuanyuan" w:date="2019-12-06T13:27:00Z">
            <w:rPr>
              <w:ins w:id="2118" w:author="Lin, Yuanyuan" w:date="2019-11-30T15:24:00Z"/>
            </w:rPr>
          </w:rPrChange>
        </w:rPr>
      </w:pPr>
    </w:p>
    <w:p w14:paraId="25D15FB0" w14:textId="7426EE8B" w:rsidR="00E60BDF" w:rsidRPr="00B7063C" w:rsidRDefault="00E60BDF" w:rsidP="00AD7AD0">
      <w:pPr>
        <w:pStyle w:val="ListParagraph"/>
        <w:ind w:left="1080"/>
        <w:rPr>
          <w:ins w:id="2119" w:author="Lin, Yuanyuan" w:date="2019-11-30T15:24:00Z"/>
          <w:rFonts w:ascii="Times" w:hAnsi="Times"/>
          <w:rPrChange w:id="2120" w:author="Lin, Yuanyuan" w:date="2019-12-06T13:27:00Z">
            <w:rPr>
              <w:ins w:id="2121" w:author="Lin, Yuanyuan" w:date="2019-11-30T15:24:00Z"/>
            </w:rPr>
          </w:rPrChange>
        </w:rPr>
      </w:pPr>
    </w:p>
    <w:p w14:paraId="6DFCEBC4" w14:textId="55417E58" w:rsidR="00E60BDF" w:rsidRPr="00B7063C" w:rsidRDefault="00E60BDF" w:rsidP="00AD7AD0">
      <w:pPr>
        <w:pStyle w:val="ListParagraph"/>
        <w:ind w:left="1080"/>
        <w:rPr>
          <w:ins w:id="2122" w:author="Lin, Yuanyuan" w:date="2019-11-30T15:24:00Z"/>
          <w:rFonts w:ascii="Times" w:hAnsi="Times"/>
          <w:rPrChange w:id="2123" w:author="Lin, Yuanyuan" w:date="2019-12-06T13:27:00Z">
            <w:rPr>
              <w:ins w:id="2124" w:author="Lin, Yuanyuan" w:date="2019-11-30T15:24:00Z"/>
            </w:rPr>
          </w:rPrChange>
        </w:rPr>
      </w:pPr>
    </w:p>
    <w:p w14:paraId="2E2CE7D7" w14:textId="034F9A31" w:rsidR="00E60BDF" w:rsidRPr="00B7063C" w:rsidRDefault="00E60BDF" w:rsidP="00AD7AD0">
      <w:pPr>
        <w:pStyle w:val="ListParagraph"/>
        <w:ind w:left="1080"/>
        <w:rPr>
          <w:ins w:id="2125" w:author="Lin, Yuanyuan" w:date="2019-11-30T15:24:00Z"/>
          <w:rFonts w:ascii="Times" w:hAnsi="Times"/>
          <w:rPrChange w:id="2126" w:author="Lin, Yuanyuan" w:date="2019-12-06T13:27:00Z">
            <w:rPr>
              <w:ins w:id="2127" w:author="Lin, Yuanyuan" w:date="2019-11-30T15:24:00Z"/>
            </w:rPr>
          </w:rPrChange>
        </w:rPr>
      </w:pPr>
    </w:p>
    <w:p w14:paraId="68AF6671" w14:textId="53E9A9F0" w:rsidR="00E60BDF" w:rsidRPr="00B7063C" w:rsidRDefault="00E60BDF" w:rsidP="00AD7AD0">
      <w:pPr>
        <w:pStyle w:val="ListParagraph"/>
        <w:ind w:left="1080"/>
        <w:rPr>
          <w:ins w:id="2128" w:author="Lin, Yuanyuan" w:date="2019-11-30T15:24:00Z"/>
          <w:rFonts w:ascii="Times" w:hAnsi="Times"/>
          <w:rPrChange w:id="2129" w:author="Lin, Yuanyuan" w:date="2019-12-06T13:27:00Z">
            <w:rPr>
              <w:ins w:id="2130" w:author="Lin, Yuanyuan" w:date="2019-11-30T15:24:00Z"/>
            </w:rPr>
          </w:rPrChange>
        </w:rPr>
      </w:pPr>
    </w:p>
    <w:p w14:paraId="2E2DF28A" w14:textId="4CA31BDB" w:rsidR="00E60BDF" w:rsidRPr="00B7063C" w:rsidRDefault="00E60BDF" w:rsidP="00AD7AD0">
      <w:pPr>
        <w:pStyle w:val="ListParagraph"/>
        <w:ind w:left="1080"/>
        <w:rPr>
          <w:ins w:id="2131" w:author="Lin, Yuanyuan" w:date="2019-11-30T15:24:00Z"/>
          <w:rFonts w:ascii="Times" w:hAnsi="Times"/>
          <w:rPrChange w:id="2132" w:author="Lin, Yuanyuan" w:date="2019-12-06T13:27:00Z">
            <w:rPr>
              <w:ins w:id="2133" w:author="Lin, Yuanyuan" w:date="2019-11-30T15:24:00Z"/>
            </w:rPr>
          </w:rPrChange>
        </w:rPr>
      </w:pPr>
    </w:p>
    <w:p w14:paraId="2AF95CB6" w14:textId="47AB772B" w:rsidR="00E60BDF" w:rsidRPr="00B7063C" w:rsidRDefault="00E60BDF" w:rsidP="00AD7AD0">
      <w:pPr>
        <w:pStyle w:val="ListParagraph"/>
        <w:ind w:left="1080"/>
        <w:rPr>
          <w:ins w:id="2134" w:author="Lin, Yuanyuan" w:date="2019-11-30T15:23:00Z"/>
          <w:rFonts w:ascii="Times" w:hAnsi="Times"/>
          <w:rPrChange w:id="2135" w:author="Lin, Yuanyuan" w:date="2019-12-06T13:27:00Z">
            <w:rPr>
              <w:ins w:id="2136" w:author="Lin, Yuanyuan" w:date="2019-11-30T15:23:00Z"/>
            </w:rPr>
          </w:rPrChange>
        </w:rPr>
      </w:pPr>
    </w:p>
    <w:p w14:paraId="4D302011" w14:textId="78C08971" w:rsidR="00E60BDF" w:rsidRPr="00B7063C" w:rsidRDefault="00E60BDF" w:rsidP="00AD7AD0">
      <w:pPr>
        <w:pStyle w:val="ListParagraph"/>
        <w:ind w:left="1080"/>
        <w:rPr>
          <w:ins w:id="2137" w:author="Lin, Yuanyuan" w:date="2019-12-06T11:27:00Z"/>
          <w:rFonts w:ascii="Times" w:hAnsi="Times"/>
          <w:rPrChange w:id="2138" w:author="Lin, Yuanyuan" w:date="2019-12-06T13:27:00Z">
            <w:rPr>
              <w:ins w:id="2139" w:author="Lin, Yuanyuan" w:date="2019-12-06T11:27:00Z"/>
            </w:rPr>
          </w:rPrChange>
        </w:rPr>
      </w:pPr>
    </w:p>
    <w:p w14:paraId="0D65B920" w14:textId="77777777" w:rsidR="00FB2E89" w:rsidRPr="00B7063C" w:rsidRDefault="00FB2E89" w:rsidP="00AD7AD0">
      <w:pPr>
        <w:pStyle w:val="ListParagraph"/>
        <w:ind w:left="1080"/>
        <w:rPr>
          <w:ins w:id="2140" w:author="Lin, Yuanyuan" w:date="2019-11-30T15:24:00Z"/>
          <w:rFonts w:ascii="Times" w:hAnsi="Times"/>
          <w:rPrChange w:id="2141" w:author="Lin, Yuanyuan" w:date="2019-12-06T13:27:00Z">
            <w:rPr>
              <w:ins w:id="2142" w:author="Lin, Yuanyuan" w:date="2019-11-30T15:24:00Z"/>
            </w:rPr>
          </w:rPrChange>
        </w:rPr>
      </w:pPr>
    </w:p>
    <w:p w14:paraId="3C29CE01" w14:textId="79081D30" w:rsidR="00E60BDF" w:rsidRPr="00B7063C" w:rsidRDefault="00E60BDF" w:rsidP="00AD7AD0">
      <w:pPr>
        <w:pStyle w:val="ListParagraph"/>
        <w:ind w:left="1080"/>
        <w:rPr>
          <w:ins w:id="2143" w:author="Lin, Yuanyuan" w:date="2019-11-30T15:24:00Z"/>
          <w:rFonts w:ascii="Times" w:hAnsi="Times"/>
          <w:rPrChange w:id="2144" w:author="Lin, Yuanyuan" w:date="2019-12-06T13:27:00Z">
            <w:rPr>
              <w:ins w:id="2145" w:author="Lin, Yuanyuan" w:date="2019-11-30T15:24:00Z"/>
            </w:rPr>
          </w:rPrChange>
        </w:rPr>
      </w:pPr>
    </w:p>
    <w:p w14:paraId="2FFB51E7" w14:textId="2B7CCBCF" w:rsidR="00AE53B6" w:rsidRPr="00B7063C" w:rsidRDefault="00AE53B6" w:rsidP="00AE53B6">
      <w:pPr>
        <w:jc w:val="center"/>
        <w:rPr>
          <w:ins w:id="2146" w:author="Lin, Yuanyuan" w:date="2019-12-01T16:43:00Z"/>
          <w:rFonts w:ascii="Times" w:hAnsi="Times"/>
          <w:rPrChange w:id="2147" w:author="Lin, Yuanyuan" w:date="2019-12-06T13:27:00Z">
            <w:rPr>
              <w:ins w:id="2148" w:author="Lin, Yuanyuan" w:date="2019-12-01T16:43:00Z"/>
            </w:rPr>
          </w:rPrChange>
        </w:rPr>
      </w:pPr>
      <w:ins w:id="2149" w:author="Lin, Yuanyuan" w:date="2019-12-01T16:43:00Z">
        <w:r w:rsidRPr="00B7063C">
          <w:rPr>
            <w:rFonts w:ascii="Times" w:hAnsi="Times"/>
            <w:rPrChange w:id="2150" w:author="Lin, Yuanyuan" w:date="2019-12-06T13:27:00Z">
              <w:rPr/>
            </w:rPrChange>
          </w:rPr>
          <w:t>Table 4.12</w:t>
        </w:r>
      </w:ins>
    </w:p>
    <w:p w14:paraId="2A4DF0AA" w14:textId="10DB0F2F" w:rsidR="00E60BDF" w:rsidRPr="00B7063C" w:rsidRDefault="00E60BDF">
      <w:pPr>
        <w:rPr>
          <w:ins w:id="2151" w:author="Lin, Yuanyuan" w:date="2019-11-30T15:24:00Z"/>
          <w:rFonts w:ascii="Times" w:hAnsi="Times"/>
          <w:rPrChange w:id="2152" w:author="Lin, Yuanyuan" w:date="2019-12-06T13:27:00Z">
            <w:rPr>
              <w:ins w:id="2153" w:author="Lin, Yuanyuan" w:date="2019-11-30T15:24:00Z"/>
            </w:rPr>
          </w:rPrChange>
        </w:rPr>
        <w:pPrChange w:id="2154" w:author="Lin, Yuanyuan" w:date="2019-12-01T16:47:00Z">
          <w:pPr>
            <w:pStyle w:val="ListParagraph"/>
            <w:ind w:left="1080"/>
          </w:pPr>
        </w:pPrChange>
      </w:pPr>
    </w:p>
    <w:p w14:paraId="7636FF1E" w14:textId="6B75F12D" w:rsidR="00E60BDF" w:rsidRPr="00B7063C" w:rsidRDefault="00E60BDF" w:rsidP="00AD7AD0">
      <w:pPr>
        <w:pStyle w:val="ListParagraph"/>
        <w:ind w:left="1080"/>
        <w:rPr>
          <w:ins w:id="2155" w:author="Lin, Yuanyuan" w:date="2019-12-01T15:23:00Z"/>
          <w:rFonts w:ascii="Times" w:hAnsi="Times"/>
          <w:rPrChange w:id="2156" w:author="Lin, Yuanyuan" w:date="2019-12-06T13:27:00Z">
            <w:rPr>
              <w:ins w:id="2157" w:author="Lin, Yuanyuan" w:date="2019-12-01T15:23:00Z"/>
            </w:rPr>
          </w:rPrChange>
        </w:rPr>
      </w:pPr>
    </w:p>
    <w:p w14:paraId="5966EDF5" w14:textId="740A4AFF" w:rsidR="00C260E2" w:rsidRPr="00ED3339" w:rsidRDefault="00ED3339" w:rsidP="00ED3339">
      <w:pPr>
        <w:rPr>
          <w:ins w:id="2158" w:author="Lin, Yuanyuan" w:date="2019-12-01T15:23:00Z"/>
          <w:rFonts w:ascii="Times" w:hAnsi="Times"/>
          <w:rPrChange w:id="2159" w:author="Lin, Yuanyuan" w:date="2019-12-07T12:48:00Z">
            <w:rPr>
              <w:ins w:id="2160" w:author="Lin, Yuanyuan" w:date="2019-12-01T15:23:00Z"/>
            </w:rPr>
          </w:rPrChange>
        </w:rPr>
        <w:pPrChange w:id="2161" w:author="Lin, Yuanyuan" w:date="2019-12-07T12:48:00Z">
          <w:pPr>
            <w:pStyle w:val="ListParagraph"/>
            <w:ind w:left="1080"/>
          </w:pPr>
        </w:pPrChange>
      </w:pPr>
      <w:ins w:id="2162" w:author="Lin, Yuanyuan" w:date="2019-12-07T12:48:00Z">
        <w:r w:rsidRPr="00ED3339">
          <w:rPr>
            <w:rFonts w:ascii="Times" w:hAnsi="Times"/>
            <w:rPrChange w:id="2163" w:author="Lin, Yuanyuan" w:date="2019-12-07T12:48:00Z">
              <w:rPr/>
            </w:rPrChange>
          </w:rPr>
          <w:t>Based on the scale-location plot above, the red line is almost flat and does not have a too apparent positive slope. And the data points are randomly spread out. After removing the observations 5519, 4753 and 3254, there would be more randomly spread on residuals.</w:t>
        </w:r>
      </w:ins>
    </w:p>
    <w:p w14:paraId="5B9F1AE3" w14:textId="16A9BDE8" w:rsidR="00C260E2" w:rsidRPr="00B7063C" w:rsidRDefault="00C260E2" w:rsidP="00AD7AD0">
      <w:pPr>
        <w:pStyle w:val="ListParagraph"/>
        <w:ind w:left="1080"/>
        <w:rPr>
          <w:ins w:id="2164" w:author="Lin, Yuanyuan" w:date="2019-12-01T15:23:00Z"/>
          <w:rFonts w:ascii="Times" w:hAnsi="Times"/>
          <w:rPrChange w:id="2165" w:author="Lin, Yuanyuan" w:date="2019-12-06T13:27:00Z">
            <w:rPr>
              <w:ins w:id="2166" w:author="Lin, Yuanyuan" w:date="2019-12-01T15:23:00Z"/>
            </w:rPr>
          </w:rPrChange>
        </w:rPr>
      </w:pPr>
    </w:p>
    <w:p w14:paraId="3D3BE5FB" w14:textId="5118ADF3" w:rsidR="00C260E2" w:rsidRPr="00B7063C" w:rsidRDefault="00FB2E89" w:rsidP="00AD7AD0">
      <w:pPr>
        <w:pStyle w:val="ListParagraph"/>
        <w:ind w:left="1080"/>
        <w:rPr>
          <w:ins w:id="2167" w:author="Lin, Yuanyuan" w:date="2019-12-01T15:23:00Z"/>
          <w:rFonts w:ascii="Times" w:hAnsi="Times"/>
          <w:rPrChange w:id="2168" w:author="Lin, Yuanyuan" w:date="2019-12-06T13:27:00Z">
            <w:rPr>
              <w:ins w:id="2169" w:author="Lin, Yuanyuan" w:date="2019-12-01T15:23:00Z"/>
            </w:rPr>
          </w:rPrChange>
        </w:rPr>
      </w:pPr>
      <w:ins w:id="2170" w:author="Lin, Yuanyuan" w:date="2019-12-06T11:28:00Z">
        <w:r w:rsidRPr="00B7063C">
          <w:rPr>
            <w:rFonts w:ascii="Times" w:hAnsi="Times"/>
            <w:noProof/>
            <w:rPrChange w:id="2171" w:author="Lin, Yuanyuan" w:date="2019-12-06T13:27:00Z">
              <w:rPr>
                <w:noProof/>
              </w:rPr>
            </w:rPrChange>
          </w:rPr>
          <w:drawing>
            <wp:anchor distT="0" distB="0" distL="114300" distR="114300" simplePos="0" relativeHeight="251715584" behindDoc="1" locked="0" layoutInCell="1" allowOverlap="1" wp14:anchorId="5893E481" wp14:editId="3F6882DB">
              <wp:simplePos x="0" y="0"/>
              <wp:positionH relativeFrom="column">
                <wp:posOffset>1198177</wp:posOffset>
              </wp:positionH>
              <wp:positionV relativeFrom="paragraph">
                <wp:posOffset>49767</wp:posOffset>
              </wp:positionV>
              <wp:extent cx="3753671" cy="2379330"/>
              <wp:effectExtent l="0" t="0" r="0" b="0"/>
              <wp:wrapNone/>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2-06 at 11.25.05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53671" cy="2379330"/>
                      </a:xfrm>
                      <a:prstGeom prst="rect">
                        <a:avLst/>
                      </a:prstGeom>
                    </pic:spPr>
                  </pic:pic>
                </a:graphicData>
              </a:graphic>
              <wp14:sizeRelH relativeFrom="page">
                <wp14:pctWidth>0</wp14:pctWidth>
              </wp14:sizeRelH>
              <wp14:sizeRelV relativeFrom="page">
                <wp14:pctHeight>0</wp14:pctHeight>
              </wp14:sizeRelV>
            </wp:anchor>
          </w:drawing>
        </w:r>
      </w:ins>
    </w:p>
    <w:p w14:paraId="2121F6FC" w14:textId="661D7959" w:rsidR="00C260E2" w:rsidRPr="00B7063C" w:rsidRDefault="00C260E2" w:rsidP="00AD7AD0">
      <w:pPr>
        <w:pStyle w:val="ListParagraph"/>
        <w:ind w:left="1080"/>
        <w:rPr>
          <w:ins w:id="2172" w:author="Lin, Yuanyuan" w:date="2019-12-01T15:23:00Z"/>
          <w:rFonts w:ascii="Times" w:hAnsi="Times"/>
          <w:rPrChange w:id="2173" w:author="Lin, Yuanyuan" w:date="2019-12-06T13:27:00Z">
            <w:rPr>
              <w:ins w:id="2174" w:author="Lin, Yuanyuan" w:date="2019-12-01T15:23:00Z"/>
            </w:rPr>
          </w:rPrChange>
        </w:rPr>
      </w:pPr>
    </w:p>
    <w:p w14:paraId="1F45DFF3" w14:textId="01C127BE" w:rsidR="00C260E2" w:rsidRPr="00B7063C" w:rsidRDefault="00C260E2" w:rsidP="00AD7AD0">
      <w:pPr>
        <w:pStyle w:val="ListParagraph"/>
        <w:ind w:left="1080"/>
        <w:rPr>
          <w:ins w:id="2175" w:author="Lin, Yuanyuan" w:date="2019-12-01T15:23:00Z"/>
          <w:rFonts w:ascii="Times" w:hAnsi="Times"/>
          <w:rPrChange w:id="2176" w:author="Lin, Yuanyuan" w:date="2019-12-06T13:27:00Z">
            <w:rPr>
              <w:ins w:id="2177" w:author="Lin, Yuanyuan" w:date="2019-12-01T15:23:00Z"/>
            </w:rPr>
          </w:rPrChange>
        </w:rPr>
      </w:pPr>
    </w:p>
    <w:p w14:paraId="4EF5EDEF" w14:textId="5694AF1C" w:rsidR="00C260E2" w:rsidRPr="00B7063C" w:rsidRDefault="00C260E2" w:rsidP="00AD7AD0">
      <w:pPr>
        <w:pStyle w:val="ListParagraph"/>
        <w:ind w:left="1080"/>
        <w:rPr>
          <w:ins w:id="2178" w:author="Lin, Yuanyuan" w:date="2019-12-01T15:23:00Z"/>
          <w:rFonts w:ascii="Times" w:hAnsi="Times"/>
          <w:rPrChange w:id="2179" w:author="Lin, Yuanyuan" w:date="2019-12-06T13:27:00Z">
            <w:rPr>
              <w:ins w:id="2180" w:author="Lin, Yuanyuan" w:date="2019-12-01T15:23:00Z"/>
            </w:rPr>
          </w:rPrChange>
        </w:rPr>
      </w:pPr>
    </w:p>
    <w:p w14:paraId="18849265" w14:textId="767CD58F" w:rsidR="00C260E2" w:rsidRPr="00B7063C" w:rsidRDefault="00C260E2" w:rsidP="00AD7AD0">
      <w:pPr>
        <w:pStyle w:val="ListParagraph"/>
        <w:ind w:left="1080"/>
        <w:rPr>
          <w:ins w:id="2181" w:author="Lin, Yuanyuan" w:date="2019-12-01T15:23:00Z"/>
          <w:rFonts w:ascii="Times" w:hAnsi="Times"/>
          <w:rPrChange w:id="2182" w:author="Lin, Yuanyuan" w:date="2019-12-06T13:27:00Z">
            <w:rPr>
              <w:ins w:id="2183" w:author="Lin, Yuanyuan" w:date="2019-12-01T15:23:00Z"/>
            </w:rPr>
          </w:rPrChange>
        </w:rPr>
      </w:pPr>
    </w:p>
    <w:p w14:paraId="27ABB711" w14:textId="34D84983" w:rsidR="00C260E2" w:rsidRPr="00B7063C" w:rsidRDefault="00C260E2" w:rsidP="00AD7AD0">
      <w:pPr>
        <w:pStyle w:val="ListParagraph"/>
        <w:ind w:left="1080"/>
        <w:rPr>
          <w:ins w:id="2184" w:author="Lin, Yuanyuan" w:date="2019-12-01T16:38:00Z"/>
          <w:rFonts w:ascii="Times" w:hAnsi="Times"/>
          <w:rPrChange w:id="2185" w:author="Lin, Yuanyuan" w:date="2019-12-06T13:27:00Z">
            <w:rPr>
              <w:ins w:id="2186" w:author="Lin, Yuanyuan" w:date="2019-12-01T16:38:00Z"/>
            </w:rPr>
          </w:rPrChange>
        </w:rPr>
      </w:pPr>
    </w:p>
    <w:p w14:paraId="1C819333" w14:textId="6F5299A9" w:rsidR="005D7CA6" w:rsidRPr="00B7063C" w:rsidRDefault="005D7CA6" w:rsidP="00AD7AD0">
      <w:pPr>
        <w:pStyle w:val="ListParagraph"/>
        <w:ind w:left="1080"/>
        <w:rPr>
          <w:ins w:id="2187" w:author="Lin, Yuanyuan" w:date="2019-12-01T16:38:00Z"/>
          <w:rFonts w:ascii="Times" w:hAnsi="Times"/>
          <w:rPrChange w:id="2188" w:author="Lin, Yuanyuan" w:date="2019-12-06T13:27:00Z">
            <w:rPr>
              <w:ins w:id="2189" w:author="Lin, Yuanyuan" w:date="2019-12-01T16:38:00Z"/>
            </w:rPr>
          </w:rPrChange>
        </w:rPr>
      </w:pPr>
    </w:p>
    <w:p w14:paraId="2F4B8358" w14:textId="79E49442" w:rsidR="005D7CA6" w:rsidRPr="00B7063C" w:rsidRDefault="005D7CA6" w:rsidP="00AD7AD0">
      <w:pPr>
        <w:pStyle w:val="ListParagraph"/>
        <w:ind w:left="1080"/>
        <w:rPr>
          <w:ins w:id="2190" w:author="Lin, Yuanyuan" w:date="2019-12-01T16:38:00Z"/>
          <w:rFonts w:ascii="Times" w:hAnsi="Times"/>
          <w:rPrChange w:id="2191" w:author="Lin, Yuanyuan" w:date="2019-12-06T13:27:00Z">
            <w:rPr>
              <w:ins w:id="2192" w:author="Lin, Yuanyuan" w:date="2019-12-01T16:38:00Z"/>
            </w:rPr>
          </w:rPrChange>
        </w:rPr>
      </w:pPr>
    </w:p>
    <w:p w14:paraId="6EE6E328" w14:textId="2AA556DD" w:rsidR="005D7CA6" w:rsidRPr="00B7063C" w:rsidRDefault="005D7CA6" w:rsidP="00AD7AD0">
      <w:pPr>
        <w:pStyle w:val="ListParagraph"/>
        <w:ind w:left="1080"/>
        <w:rPr>
          <w:ins w:id="2193" w:author="Lin, Yuanyuan" w:date="2019-12-01T16:38:00Z"/>
          <w:rFonts w:ascii="Times" w:hAnsi="Times"/>
          <w:rPrChange w:id="2194" w:author="Lin, Yuanyuan" w:date="2019-12-06T13:27:00Z">
            <w:rPr>
              <w:ins w:id="2195" w:author="Lin, Yuanyuan" w:date="2019-12-01T16:38:00Z"/>
            </w:rPr>
          </w:rPrChange>
        </w:rPr>
      </w:pPr>
    </w:p>
    <w:p w14:paraId="24023454" w14:textId="77777777" w:rsidR="005D7CA6" w:rsidRPr="00B7063C" w:rsidRDefault="005D7CA6" w:rsidP="00AD7AD0">
      <w:pPr>
        <w:pStyle w:val="ListParagraph"/>
        <w:ind w:left="1080"/>
        <w:rPr>
          <w:ins w:id="2196" w:author="Lin, Yuanyuan" w:date="2019-11-30T15:24:00Z"/>
          <w:rFonts w:ascii="Times" w:hAnsi="Times"/>
          <w:rPrChange w:id="2197" w:author="Lin, Yuanyuan" w:date="2019-12-06T13:27:00Z">
            <w:rPr>
              <w:ins w:id="2198" w:author="Lin, Yuanyuan" w:date="2019-11-30T15:24:00Z"/>
            </w:rPr>
          </w:rPrChange>
        </w:rPr>
      </w:pPr>
    </w:p>
    <w:p w14:paraId="4DB2C980" w14:textId="53515C75" w:rsidR="001403A7" w:rsidRPr="00B7063C" w:rsidRDefault="001403A7" w:rsidP="00186B4F">
      <w:pPr>
        <w:rPr>
          <w:ins w:id="2199" w:author="Lin, Yuanyuan" w:date="2019-12-01T16:38:00Z"/>
          <w:rFonts w:ascii="Times" w:hAnsi="Times"/>
          <w:rPrChange w:id="2200" w:author="Lin, Yuanyuan" w:date="2019-12-06T13:27:00Z">
            <w:rPr>
              <w:ins w:id="2201" w:author="Lin, Yuanyuan" w:date="2019-12-01T16:38:00Z"/>
            </w:rPr>
          </w:rPrChange>
        </w:rPr>
      </w:pPr>
    </w:p>
    <w:p w14:paraId="7354DCA7" w14:textId="19A1DEF1" w:rsidR="005D7CA6" w:rsidRPr="00B7063C" w:rsidRDefault="005D7CA6" w:rsidP="00186B4F">
      <w:pPr>
        <w:rPr>
          <w:ins w:id="2202" w:author="Lin, Yuanyuan" w:date="2019-12-01T16:38:00Z"/>
          <w:rFonts w:ascii="Times" w:hAnsi="Times"/>
          <w:rPrChange w:id="2203" w:author="Lin, Yuanyuan" w:date="2019-12-06T13:27:00Z">
            <w:rPr>
              <w:ins w:id="2204" w:author="Lin, Yuanyuan" w:date="2019-12-01T16:38:00Z"/>
            </w:rPr>
          </w:rPrChange>
        </w:rPr>
      </w:pPr>
    </w:p>
    <w:p w14:paraId="71F28928" w14:textId="0084B9EC" w:rsidR="005D7CA6" w:rsidRPr="00B7063C" w:rsidRDefault="005D7CA6" w:rsidP="00186B4F">
      <w:pPr>
        <w:rPr>
          <w:ins w:id="2205" w:author="Lin, Yuanyuan" w:date="2019-12-01T16:38:00Z"/>
          <w:rFonts w:ascii="Times" w:hAnsi="Times"/>
          <w:rPrChange w:id="2206" w:author="Lin, Yuanyuan" w:date="2019-12-06T13:27:00Z">
            <w:rPr>
              <w:ins w:id="2207" w:author="Lin, Yuanyuan" w:date="2019-12-01T16:38:00Z"/>
            </w:rPr>
          </w:rPrChange>
        </w:rPr>
      </w:pPr>
    </w:p>
    <w:p w14:paraId="7EDD45E8" w14:textId="09CFD7D0" w:rsidR="005D7CA6" w:rsidRPr="00B7063C" w:rsidRDefault="005D7CA6" w:rsidP="00186B4F">
      <w:pPr>
        <w:rPr>
          <w:ins w:id="2208" w:author="Lin, Yuanyuan" w:date="2019-12-01T16:38:00Z"/>
          <w:rFonts w:ascii="Times" w:hAnsi="Times"/>
          <w:rPrChange w:id="2209" w:author="Lin, Yuanyuan" w:date="2019-12-06T13:27:00Z">
            <w:rPr>
              <w:ins w:id="2210" w:author="Lin, Yuanyuan" w:date="2019-12-01T16:38:00Z"/>
            </w:rPr>
          </w:rPrChange>
        </w:rPr>
      </w:pPr>
    </w:p>
    <w:p w14:paraId="0596EF41" w14:textId="0A6535EE" w:rsidR="005D7CA6" w:rsidRPr="00B7063C" w:rsidRDefault="005D7CA6" w:rsidP="00186B4F">
      <w:pPr>
        <w:rPr>
          <w:ins w:id="2211" w:author="Lin, Yuanyuan" w:date="2019-12-01T16:38:00Z"/>
          <w:rFonts w:ascii="Times" w:hAnsi="Times"/>
          <w:rPrChange w:id="2212" w:author="Lin, Yuanyuan" w:date="2019-12-06T13:27:00Z">
            <w:rPr>
              <w:ins w:id="2213" w:author="Lin, Yuanyuan" w:date="2019-12-01T16:38:00Z"/>
            </w:rPr>
          </w:rPrChange>
        </w:rPr>
      </w:pPr>
    </w:p>
    <w:p w14:paraId="0AE43231" w14:textId="4204F4B6" w:rsidR="00F6289C" w:rsidRPr="00B7063C" w:rsidRDefault="00F6289C" w:rsidP="00F6289C">
      <w:pPr>
        <w:jc w:val="center"/>
        <w:rPr>
          <w:ins w:id="2214" w:author="Lin, Yuanyuan" w:date="2019-12-01T16:49:00Z"/>
          <w:rFonts w:ascii="Times" w:hAnsi="Times"/>
          <w:rPrChange w:id="2215" w:author="Lin, Yuanyuan" w:date="2019-12-06T13:27:00Z">
            <w:rPr>
              <w:ins w:id="2216" w:author="Lin, Yuanyuan" w:date="2019-12-01T16:49:00Z"/>
            </w:rPr>
          </w:rPrChange>
        </w:rPr>
      </w:pPr>
      <w:ins w:id="2217" w:author="Lin, Yuanyuan" w:date="2019-12-01T16:49:00Z">
        <w:r w:rsidRPr="00B7063C">
          <w:rPr>
            <w:rFonts w:ascii="Times" w:hAnsi="Times"/>
            <w:rPrChange w:id="2218" w:author="Lin, Yuanyuan" w:date="2019-12-06T13:27:00Z">
              <w:rPr/>
            </w:rPrChange>
          </w:rPr>
          <w:t>Table 4.13</w:t>
        </w:r>
      </w:ins>
    </w:p>
    <w:p w14:paraId="67D2B078" w14:textId="18C8D09A" w:rsidR="005D7CA6" w:rsidRPr="00B7063C" w:rsidRDefault="005D7CA6" w:rsidP="00186B4F">
      <w:pPr>
        <w:rPr>
          <w:ins w:id="2219" w:author="Lin, Yuanyuan" w:date="2019-12-01T16:38:00Z"/>
          <w:rFonts w:ascii="Times" w:hAnsi="Times"/>
          <w:rPrChange w:id="2220" w:author="Lin, Yuanyuan" w:date="2019-12-06T13:27:00Z">
            <w:rPr>
              <w:ins w:id="2221" w:author="Lin, Yuanyuan" w:date="2019-12-01T16:38:00Z"/>
            </w:rPr>
          </w:rPrChange>
        </w:rPr>
      </w:pPr>
    </w:p>
    <w:p w14:paraId="79D7268E" w14:textId="77777777" w:rsidR="00B636DB" w:rsidRPr="00B7063C" w:rsidRDefault="00B636DB">
      <w:pPr>
        <w:rPr>
          <w:ins w:id="2222" w:author="Lin, Yuanyuan" w:date="2019-11-30T16:02:00Z"/>
          <w:rFonts w:ascii="Times" w:hAnsi="Times"/>
          <w:rPrChange w:id="2223" w:author="Lin, Yuanyuan" w:date="2019-12-06T13:27:00Z">
            <w:rPr>
              <w:ins w:id="2224" w:author="Lin, Yuanyuan" w:date="2019-11-30T16:02:00Z"/>
            </w:rPr>
          </w:rPrChange>
        </w:rPr>
        <w:pPrChange w:id="2225" w:author="Lin, Yuanyuan" w:date="2019-12-01T16:48:00Z">
          <w:pPr>
            <w:pStyle w:val="ListParagraph"/>
            <w:ind w:left="1080"/>
          </w:pPr>
        </w:pPrChange>
      </w:pPr>
    </w:p>
    <w:p w14:paraId="778269C1" w14:textId="77777777" w:rsidR="00517CC3" w:rsidRDefault="00517CC3" w:rsidP="00D17A8A">
      <w:pPr>
        <w:jc w:val="both"/>
        <w:rPr>
          <w:ins w:id="2226" w:author="Lin, Yuanyuan" w:date="2019-12-06T13:32:00Z"/>
          <w:rFonts w:ascii="Times" w:hAnsi="Times"/>
        </w:rPr>
      </w:pPr>
    </w:p>
    <w:p w14:paraId="5E1BF320" w14:textId="714B0DE1" w:rsidR="00ED3339" w:rsidRPr="00B7063C" w:rsidRDefault="00ED3339" w:rsidP="00AD7AD0">
      <w:pPr>
        <w:rPr>
          <w:ins w:id="2227" w:author="Lin, Yuanyuan" w:date="2019-11-29T09:52:00Z"/>
          <w:rFonts w:ascii="Times" w:hAnsi="Times"/>
          <w:rPrChange w:id="2228" w:author="Lin, Yuanyuan" w:date="2019-12-06T13:27:00Z">
            <w:rPr>
              <w:ins w:id="2229" w:author="Lin, Yuanyuan" w:date="2019-11-29T09:52:00Z"/>
            </w:rPr>
          </w:rPrChange>
        </w:rPr>
      </w:pPr>
      <w:ins w:id="2230" w:author="Lin, Yuanyuan" w:date="2019-12-07T12:49:00Z">
        <w:r w:rsidRPr="00ED3339">
          <w:rPr>
            <w:rFonts w:ascii="Times" w:hAnsi="Times"/>
          </w:rPr>
          <w:t>It can be noticed from the above graphs that there is red Cook’s distance curved line contributing to influential data points. The situation presented above means that multiple regression might not be suitable enough for price prediction. Further changes on the multiple regression include removing outliers, make transformations on the variable. Perhaps I can achieve a higher result by making a transformation on particular variables.</w:t>
        </w:r>
      </w:ins>
    </w:p>
    <w:p w14:paraId="7185AA3F" w14:textId="00CD9302" w:rsidR="00AD7AD0" w:rsidRPr="00B7063C" w:rsidRDefault="00AD7AD0" w:rsidP="00AD7AD0">
      <w:pPr>
        <w:rPr>
          <w:ins w:id="2231" w:author="Lin, Yuanyuan" w:date="2019-11-29T09:52:00Z"/>
          <w:rFonts w:ascii="Times" w:hAnsi="Times"/>
          <w:rPrChange w:id="2232" w:author="Lin, Yuanyuan" w:date="2019-12-06T13:27:00Z">
            <w:rPr>
              <w:ins w:id="2233" w:author="Lin, Yuanyuan" w:date="2019-11-29T09:52:00Z"/>
            </w:rPr>
          </w:rPrChange>
        </w:rPr>
      </w:pPr>
    </w:p>
    <w:p w14:paraId="2FE1369D" w14:textId="77777777" w:rsidR="00AD7AD0" w:rsidRPr="00806052" w:rsidRDefault="00AD7AD0" w:rsidP="00AD7AD0">
      <w:pPr>
        <w:pStyle w:val="ListParagraph"/>
        <w:numPr>
          <w:ilvl w:val="0"/>
          <w:numId w:val="8"/>
        </w:numPr>
        <w:spacing w:after="160" w:line="259" w:lineRule="auto"/>
        <w:rPr>
          <w:ins w:id="2234" w:author="Lin, Yuanyuan" w:date="2019-11-29T09:52:00Z"/>
          <w:rFonts w:ascii="Times" w:hAnsi="Times"/>
          <w:sz w:val="28"/>
          <w:szCs w:val="28"/>
          <w:rPrChange w:id="2235" w:author="Lin, Yuanyuan" w:date="2019-12-07T14:18:00Z">
            <w:rPr>
              <w:ins w:id="2236" w:author="Lin, Yuanyuan" w:date="2019-11-29T09:52:00Z"/>
            </w:rPr>
          </w:rPrChange>
        </w:rPr>
      </w:pPr>
      <w:ins w:id="2237" w:author="Lin, Yuanyuan" w:date="2019-11-29T09:52:00Z">
        <w:r w:rsidRPr="00806052">
          <w:rPr>
            <w:rFonts w:ascii="Times" w:hAnsi="Times"/>
            <w:sz w:val="28"/>
            <w:szCs w:val="28"/>
            <w:rPrChange w:id="2238" w:author="Lin, Yuanyuan" w:date="2019-12-07T14:18:00Z">
              <w:rPr/>
            </w:rPrChange>
          </w:rPr>
          <w:t>Logistic Regressions</w:t>
        </w:r>
      </w:ins>
    </w:p>
    <w:p w14:paraId="6DF8E519" w14:textId="71BFE98C" w:rsidR="00AD7AD0" w:rsidRPr="00806052" w:rsidRDefault="00AD7AD0" w:rsidP="00AD7AD0">
      <w:pPr>
        <w:pStyle w:val="ListParagraph"/>
        <w:numPr>
          <w:ilvl w:val="0"/>
          <w:numId w:val="9"/>
        </w:numPr>
        <w:spacing w:after="160" w:line="259" w:lineRule="auto"/>
        <w:rPr>
          <w:ins w:id="2239" w:author="Lin, Yuanyuan" w:date="2019-11-29T09:52:00Z"/>
          <w:rFonts w:ascii="Times" w:hAnsi="Times"/>
          <w:sz w:val="28"/>
          <w:szCs w:val="28"/>
          <w:rPrChange w:id="2240" w:author="Lin, Yuanyuan" w:date="2019-12-07T14:18:00Z">
            <w:rPr>
              <w:ins w:id="2241" w:author="Lin, Yuanyuan" w:date="2019-11-29T09:52:00Z"/>
            </w:rPr>
          </w:rPrChange>
        </w:rPr>
      </w:pPr>
      <w:ins w:id="2242" w:author="Lin, Yuanyuan" w:date="2019-11-29T09:52:00Z">
        <w:r w:rsidRPr="00806052">
          <w:rPr>
            <w:rFonts w:ascii="Times" w:hAnsi="Times"/>
            <w:sz w:val="28"/>
            <w:szCs w:val="28"/>
            <w:rPrChange w:id="2243" w:author="Lin, Yuanyuan" w:date="2019-12-07T14:18:00Z">
              <w:rPr/>
            </w:rPrChange>
          </w:rPr>
          <w:t>Model Selection</w:t>
        </w:r>
      </w:ins>
    </w:p>
    <w:p w14:paraId="6332EF2E" w14:textId="06F8ED3D" w:rsidR="00AD7AD0" w:rsidRDefault="003D07E4" w:rsidP="003D07E4">
      <w:pPr>
        <w:rPr>
          <w:ins w:id="2244" w:author="Lin, Yuanyuan" w:date="2019-12-07T12:56:00Z"/>
          <w:rFonts w:ascii="Times" w:hAnsi="Times"/>
        </w:rPr>
      </w:pPr>
      <w:ins w:id="2245" w:author="Lin, Yuanyuan" w:date="2019-12-07T12:55:00Z">
        <w:r w:rsidRPr="003D07E4">
          <w:rPr>
            <w:rFonts w:ascii="Times" w:hAnsi="Times"/>
            <w:rPrChange w:id="2246" w:author="Lin, Yuanyuan" w:date="2019-12-07T12:55:00Z">
              <w:rPr/>
            </w:rPrChange>
          </w:rPr>
          <w:t>To make the problem more tractable, I start by grouping prices into a few categories: price large than 400 and price small than 400. I spilt the dataset into a training set and a test set.</w:t>
        </w:r>
        <w:r>
          <w:rPr>
            <w:rFonts w:ascii="Times" w:hAnsi="Times"/>
          </w:rPr>
          <w:t xml:space="preserve"> </w:t>
        </w:r>
        <w:r w:rsidRPr="003D07E4">
          <w:rPr>
            <w:rFonts w:ascii="Times" w:hAnsi="Times"/>
            <w:rPrChange w:id="2247" w:author="Lin, Yuanyuan" w:date="2019-12-07T12:55:00Z">
              <w:rPr/>
            </w:rPrChange>
          </w:rPr>
          <w:t>To rate the success of the model, I calculate the accuracy score</w:t>
        </w:r>
        <w:r>
          <w:rPr>
            <w:rFonts w:ascii="Times" w:hAnsi="Times"/>
          </w:rPr>
          <w:t>.</w:t>
        </w:r>
      </w:ins>
    </w:p>
    <w:p w14:paraId="16B1F6EF" w14:textId="77777777" w:rsidR="003D07E4" w:rsidRPr="003D07E4" w:rsidRDefault="003D07E4" w:rsidP="003D07E4">
      <w:pPr>
        <w:rPr>
          <w:ins w:id="2248" w:author="Lin, Yuanyuan" w:date="2019-11-29T09:52:00Z"/>
          <w:rFonts w:ascii="Times" w:hAnsi="Times"/>
          <w:rPrChange w:id="2249" w:author="Lin, Yuanyuan" w:date="2019-12-07T12:55:00Z">
            <w:rPr>
              <w:ins w:id="2250" w:author="Lin, Yuanyuan" w:date="2019-11-29T09:52:00Z"/>
            </w:rPr>
          </w:rPrChange>
        </w:rPr>
        <w:pPrChange w:id="2251" w:author="Lin, Yuanyuan" w:date="2019-12-07T12:55:00Z">
          <w:pPr>
            <w:pStyle w:val="ListParagraph"/>
            <w:ind w:left="1080"/>
          </w:pPr>
        </w:pPrChange>
      </w:pPr>
    </w:p>
    <w:p w14:paraId="340EAEFF" w14:textId="77777777" w:rsidR="00AD7AD0" w:rsidRPr="00806052" w:rsidRDefault="00AD7AD0" w:rsidP="00AD7AD0">
      <w:pPr>
        <w:pStyle w:val="ListParagraph"/>
        <w:numPr>
          <w:ilvl w:val="0"/>
          <w:numId w:val="9"/>
        </w:numPr>
        <w:spacing w:after="160" w:line="259" w:lineRule="auto"/>
        <w:rPr>
          <w:ins w:id="2252" w:author="Lin, Yuanyuan" w:date="2019-11-29T09:52:00Z"/>
          <w:rFonts w:ascii="Times" w:hAnsi="Times"/>
          <w:sz w:val="28"/>
          <w:szCs w:val="28"/>
          <w:rPrChange w:id="2253" w:author="Lin, Yuanyuan" w:date="2019-12-07T14:18:00Z">
            <w:rPr>
              <w:ins w:id="2254" w:author="Lin, Yuanyuan" w:date="2019-11-29T09:52:00Z"/>
            </w:rPr>
          </w:rPrChange>
        </w:rPr>
      </w:pPr>
      <w:ins w:id="2255" w:author="Lin, Yuanyuan" w:date="2019-11-29T09:52:00Z">
        <w:r w:rsidRPr="00806052">
          <w:rPr>
            <w:rFonts w:ascii="Times" w:hAnsi="Times"/>
            <w:sz w:val="28"/>
            <w:szCs w:val="28"/>
            <w:rPrChange w:id="2256" w:author="Lin, Yuanyuan" w:date="2019-12-07T14:18:00Z">
              <w:rPr/>
            </w:rPrChange>
          </w:rPr>
          <w:t>Interpretation</w:t>
        </w:r>
      </w:ins>
    </w:p>
    <w:p w14:paraId="064D4CCE" w14:textId="587CC5C0" w:rsidR="006E1FAA" w:rsidRPr="00B7063C" w:rsidRDefault="006E1FAA" w:rsidP="00AD7AD0">
      <w:pPr>
        <w:pStyle w:val="ListParagraph"/>
        <w:ind w:left="1080"/>
        <w:rPr>
          <w:ins w:id="2257" w:author="Lin, Yuanyuan" w:date="2019-11-29T23:50:00Z"/>
          <w:rFonts w:ascii="Times" w:hAnsi="Times"/>
          <w:rPrChange w:id="2258" w:author="Lin, Yuanyuan" w:date="2019-12-06T13:27:00Z">
            <w:rPr>
              <w:ins w:id="2259" w:author="Lin, Yuanyuan" w:date="2019-11-29T23:50:00Z"/>
            </w:rPr>
          </w:rPrChange>
        </w:rPr>
      </w:pPr>
    </w:p>
    <w:p w14:paraId="282C32D5" w14:textId="5C919F4E" w:rsidR="006E1FAA" w:rsidRPr="00B7063C" w:rsidRDefault="00B46FD4" w:rsidP="00AD7AD0">
      <w:pPr>
        <w:pStyle w:val="ListParagraph"/>
        <w:ind w:left="1080"/>
        <w:rPr>
          <w:ins w:id="2260" w:author="Lin, Yuanyuan" w:date="2019-11-30T16:09:00Z"/>
          <w:rFonts w:ascii="Times" w:hAnsi="Times"/>
          <w:rPrChange w:id="2261" w:author="Lin, Yuanyuan" w:date="2019-12-06T13:27:00Z">
            <w:rPr>
              <w:ins w:id="2262" w:author="Lin, Yuanyuan" w:date="2019-11-30T16:09:00Z"/>
            </w:rPr>
          </w:rPrChange>
        </w:rPr>
      </w:pPr>
      <w:ins w:id="2263" w:author="Lin, Yuanyuan" w:date="2019-11-30T16:09:00Z">
        <w:r w:rsidRPr="00B7063C">
          <w:rPr>
            <w:rFonts w:ascii="Times" w:hAnsi="Times"/>
            <w:noProof/>
            <w:rPrChange w:id="2264" w:author="Lin, Yuanyuan" w:date="2019-12-06T13:27:00Z">
              <w:rPr>
                <w:noProof/>
              </w:rPr>
            </w:rPrChange>
          </w:rPr>
          <w:drawing>
            <wp:anchor distT="0" distB="0" distL="114300" distR="114300" simplePos="0" relativeHeight="251691008" behindDoc="1" locked="0" layoutInCell="1" allowOverlap="1" wp14:anchorId="3765E45B" wp14:editId="1A0EE5FC">
              <wp:simplePos x="0" y="0"/>
              <wp:positionH relativeFrom="column">
                <wp:posOffset>1008380</wp:posOffset>
              </wp:positionH>
              <wp:positionV relativeFrom="paragraph">
                <wp:posOffset>43180</wp:posOffset>
              </wp:positionV>
              <wp:extent cx="3973830" cy="1109345"/>
              <wp:effectExtent l="0" t="0" r="1270" b="0"/>
              <wp:wrapNone/>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30 at 4.08.14 PM.png"/>
                      <pic:cNvPicPr/>
                    </pic:nvPicPr>
                    <pic:blipFill>
                      <a:blip r:embed="rId35">
                        <a:extLst>
                          <a:ext uri="{28A0092B-C50C-407E-A947-70E740481C1C}">
                            <a14:useLocalDpi xmlns:a14="http://schemas.microsoft.com/office/drawing/2010/main" val="0"/>
                          </a:ext>
                        </a:extLst>
                      </a:blip>
                      <a:stretch>
                        <a:fillRect/>
                      </a:stretch>
                    </pic:blipFill>
                    <pic:spPr>
                      <a:xfrm>
                        <a:off x="0" y="0"/>
                        <a:ext cx="3973830" cy="1109345"/>
                      </a:xfrm>
                      <a:prstGeom prst="rect">
                        <a:avLst/>
                      </a:prstGeom>
                    </pic:spPr>
                  </pic:pic>
                </a:graphicData>
              </a:graphic>
              <wp14:sizeRelH relativeFrom="page">
                <wp14:pctWidth>0</wp14:pctWidth>
              </wp14:sizeRelH>
              <wp14:sizeRelV relativeFrom="page">
                <wp14:pctHeight>0</wp14:pctHeight>
              </wp14:sizeRelV>
            </wp:anchor>
          </w:drawing>
        </w:r>
      </w:ins>
    </w:p>
    <w:p w14:paraId="6CE1F14A" w14:textId="1BFD3973" w:rsidR="0091783E" w:rsidRPr="00B7063C" w:rsidRDefault="0091783E" w:rsidP="00AD7AD0">
      <w:pPr>
        <w:pStyle w:val="ListParagraph"/>
        <w:ind w:left="1080"/>
        <w:rPr>
          <w:ins w:id="2265" w:author="Lin, Yuanyuan" w:date="2019-11-30T16:09:00Z"/>
          <w:rFonts w:ascii="Times" w:hAnsi="Times"/>
          <w:rPrChange w:id="2266" w:author="Lin, Yuanyuan" w:date="2019-12-06T13:27:00Z">
            <w:rPr>
              <w:ins w:id="2267" w:author="Lin, Yuanyuan" w:date="2019-11-30T16:09:00Z"/>
            </w:rPr>
          </w:rPrChange>
        </w:rPr>
      </w:pPr>
    </w:p>
    <w:p w14:paraId="42DE50E1" w14:textId="65D1A925" w:rsidR="0091783E" w:rsidRPr="00B7063C" w:rsidRDefault="0091783E" w:rsidP="00AD7AD0">
      <w:pPr>
        <w:pStyle w:val="ListParagraph"/>
        <w:ind w:left="1080"/>
        <w:rPr>
          <w:ins w:id="2268" w:author="Lin, Yuanyuan" w:date="2019-11-30T16:09:00Z"/>
          <w:rFonts w:ascii="Times" w:hAnsi="Times"/>
          <w:rPrChange w:id="2269" w:author="Lin, Yuanyuan" w:date="2019-12-06T13:27:00Z">
            <w:rPr>
              <w:ins w:id="2270" w:author="Lin, Yuanyuan" w:date="2019-11-30T16:09:00Z"/>
            </w:rPr>
          </w:rPrChange>
        </w:rPr>
      </w:pPr>
    </w:p>
    <w:p w14:paraId="3752CF60" w14:textId="7EEA7508" w:rsidR="0091783E" w:rsidRPr="00B7063C" w:rsidRDefault="0091783E" w:rsidP="00AD7AD0">
      <w:pPr>
        <w:pStyle w:val="ListParagraph"/>
        <w:ind w:left="1080"/>
        <w:rPr>
          <w:ins w:id="2271" w:author="Lin, Yuanyuan" w:date="2019-11-30T16:09:00Z"/>
          <w:rFonts w:ascii="Times" w:hAnsi="Times"/>
          <w:rPrChange w:id="2272" w:author="Lin, Yuanyuan" w:date="2019-12-06T13:27:00Z">
            <w:rPr>
              <w:ins w:id="2273" w:author="Lin, Yuanyuan" w:date="2019-11-30T16:09:00Z"/>
            </w:rPr>
          </w:rPrChange>
        </w:rPr>
      </w:pPr>
    </w:p>
    <w:p w14:paraId="0398A7F9" w14:textId="043E998E" w:rsidR="0091783E" w:rsidRPr="00B7063C" w:rsidRDefault="0091783E" w:rsidP="00AD7AD0">
      <w:pPr>
        <w:pStyle w:val="ListParagraph"/>
        <w:ind w:left="1080"/>
        <w:rPr>
          <w:ins w:id="2274" w:author="Lin, Yuanyuan" w:date="2019-11-30T16:09:00Z"/>
          <w:rFonts w:ascii="Times" w:hAnsi="Times"/>
          <w:rPrChange w:id="2275" w:author="Lin, Yuanyuan" w:date="2019-12-06T13:27:00Z">
            <w:rPr>
              <w:ins w:id="2276" w:author="Lin, Yuanyuan" w:date="2019-11-30T16:09:00Z"/>
            </w:rPr>
          </w:rPrChange>
        </w:rPr>
      </w:pPr>
    </w:p>
    <w:p w14:paraId="329A32A6" w14:textId="77777777" w:rsidR="0091783E" w:rsidRPr="00B7063C" w:rsidRDefault="0091783E">
      <w:pPr>
        <w:rPr>
          <w:ins w:id="2277" w:author="Lin, Yuanyuan" w:date="2019-11-29T23:50:00Z"/>
          <w:rFonts w:ascii="Times" w:hAnsi="Times"/>
          <w:rPrChange w:id="2278" w:author="Lin, Yuanyuan" w:date="2019-12-06T13:27:00Z">
            <w:rPr>
              <w:ins w:id="2279" w:author="Lin, Yuanyuan" w:date="2019-11-29T23:50:00Z"/>
            </w:rPr>
          </w:rPrChange>
        </w:rPr>
        <w:pPrChange w:id="2280" w:author="Lin, Yuanyuan" w:date="2019-12-01T17:22:00Z">
          <w:pPr>
            <w:pStyle w:val="ListParagraph"/>
            <w:ind w:left="1080"/>
          </w:pPr>
        </w:pPrChange>
      </w:pPr>
    </w:p>
    <w:p w14:paraId="17767D10" w14:textId="3222D07A" w:rsidR="006E1FAA" w:rsidRPr="00B7063C" w:rsidRDefault="006E1FAA" w:rsidP="00AD7AD0">
      <w:pPr>
        <w:pStyle w:val="ListParagraph"/>
        <w:ind w:left="1080"/>
        <w:rPr>
          <w:ins w:id="2281" w:author="Lin, Yuanyuan" w:date="2019-12-01T17:28:00Z"/>
          <w:rFonts w:ascii="Times" w:hAnsi="Times"/>
          <w:rPrChange w:id="2282" w:author="Lin, Yuanyuan" w:date="2019-12-06T13:27:00Z">
            <w:rPr>
              <w:ins w:id="2283" w:author="Lin, Yuanyuan" w:date="2019-12-01T17:28:00Z"/>
            </w:rPr>
          </w:rPrChange>
        </w:rPr>
      </w:pPr>
    </w:p>
    <w:p w14:paraId="7CA499E1" w14:textId="0D08E815" w:rsidR="00721949" w:rsidRPr="00B7063C" w:rsidRDefault="00721949" w:rsidP="00AD7AD0">
      <w:pPr>
        <w:pStyle w:val="ListParagraph"/>
        <w:ind w:left="1080"/>
        <w:rPr>
          <w:ins w:id="2284" w:author="Lin, Yuanyuan" w:date="2019-12-01T17:28:00Z"/>
          <w:rFonts w:ascii="Times" w:hAnsi="Times"/>
          <w:rPrChange w:id="2285" w:author="Lin, Yuanyuan" w:date="2019-12-06T13:27:00Z">
            <w:rPr>
              <w:ins w:id="2286" w:author="Lin, Yuanyuan" w:date="2019-12-01T17:28:00Z"/>
            </w:rPr>
          </w:rPrChange>
        </w:rPr>
      </w:pPr>
    </w:p>
    <w:p w14:paraId="7325AFA3" w14:textId="6690C4BA" w:rsidR="00721949" w:rsidRPr="00B7063C" w:rsidRDefault="00861275" w:rsidP="00AD7AD0">
      <w:pPr>
        <w:pStyle w:val="ListParagraph"/>
        <w:ind w:left="1080"/>
        <w:rPr>
          <w:ins w:id="2287" w:author="Lin, Yuanyuan" w:date="2019-12-01T17:28:00Z"/>
          <w:rFonts w:ascii="Times" w:hAnsi="Times"/>
          <w:rPrChange w:id="2288" w:author="Lin, Yuanyuan" w:date="2019-12-06T13:27:00Z">
            <w:rPr>
              <w:ins w:id="2289" w:author="Lin, Yuanyuan" w:date="2019-12-01T17:28:00Z"/>
            </w:rPr>
          </w:rPrChange>
        </w:rPr>
      </w:pPr>
      <w:ins w:id="2290" w:author="Lin, Yuanyuan" w:date="2019-12-01T17:28:00Z">
        <w:r w:rsidRPr="00B7063C">
          <w:rPr>
            <w:rFonts w:ascii="Times" w:hAnsi="Times"/>
            <w:noProof/>
            <w:rPrChange w:id="2291" w:author="Lin, Yuanyuan" w:date="2019-12-06T13:27:00Z">
              <w:rPr>
                <w:noProof/>
              </w:rPr>
            </w:rPrChange>
          </w:rPr>
          <w:drawing>
            <wp:anchor distT="0" distB="0" distL="114300" distR="114300" simplePos="0" relativeHeight="251709440" behindDoc="1" locked="0" layoutInCell="1" allowOverlap="1" wp14:anchorId="0091C053" wp14:editId="173FAC4E">
              <wp:simplePos x="0" y="0"/>
              <wp:positionH relativeFrom="column">
                <wp:posOffset>1013368</wp:posOffset>
              </wp:positionH>
              <wp:positionV relativeFrom="paragraph">
                <wp:posOffset>61191</wp:posOffset>
              </wp:positionV>
              <wp:extent cx="3580870" cy="2381046"/>
              <wp:effectExtent l="0" t="0" r="635" b="0"/>
              <wp:wrapNone/>
              <wp:docPr id="45" name="Picture 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01 at 5.27.13 PM.png"/>
                      <pic:cNvPicPr/>
                    </pic:nvPicPr>
                    <pic:blipFill>
                      <a:blip r:embed="rId36">
                        <a:extLst>
                          <a:ext uri="{28A0092B-C50C-407E-A947-70E740481C1C}">
                            <a14:useLocalDpi xmlns:a14="http://schemas.microsoft.com/office/drawing/2010/main" val="0"/>
                          </a:ext>
                        </a:extLst>
                      </a:blip>
                      <a:stretch>
                        <a:fillRect/>
                      </a:stretch>
                    </pic:blipFill>
                    <pic:spPr>
                      <a:xfrm>
                        <a:off x="0" y="0"/>
                        <a:ext cx="3580870" cy="2381046"/>
                      </a:xfrm>
                      <a:prstGeom prst="rect">
                        <a:avLst/>
                      </a:prstGeom>
                    </pic:spPr>
                  </pic:pic>
                </a:graphicData>
              </a:graphic>
              <wp14:sizeRelH relativeFrom="page">
                <wp14:pctWidth>0</wp14:pctWidth>
              </wp14:sizeRelH>
              <wp14:sizeRelV relativeFrom="page">
                <wp14:pctHeight>0</wp14:pctHeight>
              </wp14:sizeRelV>
            </wp:anchor>
          </w:drawing>
        </w:r>
      </w:ins>
    </w:p>
    <w:p w14:paraId="2C4937EA" w14:textId="5B1945C6" w:rsidR="00721949" w:rsidRPr="00B7063C" w:rsidRDefault="00721949">
      <w:pPr>
        <w:rPr>
          <w:ins w:id="2292" w:author="Lin, Yuanyuan" w:date="2019-12-01T17:28:00Z"/>
          <w:rFonts w:ascii="Times" w:hAnsi="Times"/>
          <w:rPrChange w:id="2293" w:author="Lin, Yuanyuan" w:date="2019-12-06T13:27:00Z">
            <w:rPr>
              <w:ins w:id="2294" w:author="Lin, Yuanyuan" w:date="2019-12-01T17:28:00Z"/>
            </w:rPr>
          </w:rPrChange>
        </w:rPr>
        <w:pPrChange w:id="2295" w:author="Lin, Yuanyuan" w:date="2019-12-01T19:40:00Z">
          <w:pPr>
            <w:pStyle w:val="ListParagraph"/>
            <w:ind w:left="1080"/>
          </w:pPr>
        </w:pPrChange>
      </w:pPr>
    </w:p>
    <w:p w14:paraId="74C4835D" w14:textId="1C1B8382" w:rsidR="00721949" w:rsidRPr="00B7063C" w:rsidRDefault="00721949" w:rsidP="00AD7AD0">
      <w:pPr>
        <w:pStyle w:val="ListParagraph"/>
        <w:ind w:left="1080"/>
        <w:rPr>
          <w:ins w:id="2296" w:author="Lin, Yuanyuan" w:date="2019-12-01T17:28:00Z"/>
          <w:rFonts w:ascii="Times" w:hAnsi="Times"/>
          <w:rPrChange w:id="2297" w:author="Lin, Yuanyuan" w:date="2019-12-06T13:27:00Z">
            <w:rPr>
              <w:ins w:id="2298" w:author="Lin, Yuanyuan" w:date="2019-12-01T17:28:00Z"/>
            </w:rPr>
          </w:rPrChange>
        </w:rPr>
      </w:pPr>
    </w:p>
    <w:p w14:paraId="70E24766" w14:textId="34A93E3F" w:rsidR="00721949" w:rsidRPr="00B7063C" w:rsidRDefault="00721949" w:rsidP="00AD7AD0">
      <w:pPr>
        <w:pStyle w:val="ListParagraph"/>
        <w:ind w:left="1080"/>
        <w:rPr>
          <w:ins w:id="2299" w:author="Lin, Yuanyuan" w:date="2019-12-01T17:28:00Z"/>
          <w:rFonts w:ascii="Times" w:hAnsi="Times"/>
          <w:rPrChange w:id="2300" w:author="Lin, Yuanyuan" w:date="2019-12-06T13:27:00Z">
            <w:rPr>
              <w:ins w:id="2301" w:author="Lin, Yuanyuan" w:date="2019-12-01T17:28:00Z"/>
            </w:rPr>
          </w:rPrChange>
        </w:rPr>
      </w:pPr>
    </w:p>
    <w:p w14:paraId="4F92E1CC" w14:textId="4D80B69A" w:rsidR="00721949" w:rsidRPr="00B7063C" w:rsidRDefault="00721949" w:rsidP="00AD7AD0">
      <w:pPr>
        <w:pStyle w:val="ListParagraph"/>
        <w:ind w:left="1080"/>
        <w:rPr>
          <w:ins w:id="2302" w:author="Lin, Yuanyuan" w:date="2019-12-01T17:28:00Z"/>
          <w:rFonts w:ascii="Times" w:hAnsi="Times"/>
          <w:rPrChange w:id="2303" w:author="Lin, Yuanyuan" w:date="2019-12-06T13:27:00Z">
            <w:rPr>
              <w:ins w:id="2304" w:author="Lin, Yuanyuan" w:date="2019-12-01T17:28:00Z"/>
            </w:rPr>
          </w:rPrChange>
        </w:rPr>
      </w:pPr>
    </w:p>
    <w:p w14:paraId="33E1741E" w14:textId="35FDC22A" w:rsidR="00721949" w:rsidRPr="00B7063C" w:rsidRDefault="00721949" w:rsidP="00AD7AD0">
      <w:pPr>
        <w:pStyle w:val="ListParagraph"/>
        <w:ind w:left="1080"/>
        <w:rPr>
          <w:ins w:id="2305" w:author="Lin, Yuanyuan" w:date="2019-12-01T17:28:00Z"/>
          <w:rFonts w:ascii="Times" w:hAnsi="Times"/>
          <w:rPrChange w:id="2306" w:author="Lin, Yuanyuan" w:date="2019-12-06T13:27:00Z">
            <w:rPr>
              <w:ins w:id="2307" w:author="Lin, Yuanyuan" w:date="2019-12-01T17:28:00Z"/>
            </w:rPr>
          </w:rPrChange>
        </w:rPr>
      </w:pPr>
    </w:p>
    <w:p w14:paraId="3AD2B700" w14:textId="577581D7" w:rsidR="00721949" w:rsidRPr="00B7063C" w:rsidRDefault="00721949" w:rsidP="00AD7AD0">
      <w:pPr>
        <w:pStyle w:val="ListParagraph"/>
        <w:ind w:left="1080"/>
        <w:rPr>
          <w:ins w:id="2308" w:author="Lin, Yuanyuan" w:date="2019-12-01T17:28:00Z"/>
          <w:rFonts w:ascii="Times" w:hAnsi="Times"/>
          <w:rPrChange w:id="2309" w:author="Lin, Yuanyuan" w:date="2019-12-06T13:27:00Z">
            <w:rPr>
              <w:ins w:id="2310" w:author="Lin, Yuanyuan" w:date="2019-12-01T17:28:00Z"/>
            </w:rPr>
          </w:rPrChange>
        </w:rPr>
      </w:pPr>
    </w:p>
    <w:p w14:paraId="5AB051B0" w14:textId="77777777" w:rsidR="00721949" w:rsidRPr="00B7063C" w:rsidRDefault="00721949" w:rsidP="00AD7AD0">
      <w:pPr>
        <w:pStyle w:val="ListParagraph"/>
        <w:ind w:left="1080"/>
        <w:rPr>
          <w:ins w:id="2311" w:author="Lin, Yuanyuan" w:date="2019-12-01T17:28:00Z"/>
          <w:rFonts w:ascii="Times" w:hAnsi="Times"/>
          <w:rPrChange w:id="2312" w:author="Lin, Yuanyuan" w:date="2019-12-06T13:27:00Z">
            <w:rPr>
              <w:ins w:id="2313" w:author="Lin, Yuanyuan" w:date="2019-12-01T17:28:00Z"/>
            </w:rPr>
          </w:rPrChange>
        </w:rPr>
      </w:pPr>
    </w:p>
    <w:p w14:paraId="1BF45CC2" w14:textId="77777777" w:rsidR="00721949" w:rsidRPr="00B7063C" w:rsidRDefault="00721949" w:rsidP="00AD7AD0">
      <w:pPr>
        <w:pStyle w:val="ListParagraph"/>
        <w:ind w:left="1080"/>
        <w:rPr>
          <w:ins w:id="2314" w:author="Lin, Yuanyuan" w:date="2019-12-01T17:28:00Z"/>
          <w:rFonts w:ascii="Times" w:hAnsi="Times"/>
          <w:rPrChange w:id="2315" w:author="Lin, Yuanyuan" w:date="2019-12-06T13:27:00Z">
            <w:rPr>
              <w:ins w:id="2316" w:author="Lin, Yuanyuan" w:date="2019-12-01T17:28:00Z"/>
            </w:rPr>
          </w:rPrChange>
        </w:rPr>
      </w:pPr>
    </w:p>
    <w:p w14:paraId="2D8656BE" w14:textId="645473EA" w:rsidR="00721949" w:rsidRPr="00B7063C" w:rsidRDefault="00721949" w:rsidP="00AD7AD0">
      <w:pPr>
        <w:pStyle w:val="ListParagraph"/>
        <w:ind w:left="1080"/>
        <w:rPr>
          <w:ins w:id="2317" w:author="Lin, Yuanyuan" w:date="2019-12-01T17:28:00Z"/>
          <w:rFonts w:ascii="Times" w:hAnsi="Times"/>
          <w:rPrChange w:id="2318" w:author="Lin, Yuanyuan" w:date="2019-12-06T13:27:00Z">
            <w:rPr>
              <w:ins w:id="2319" w:author="Lin, Yuanyuan" w:date="2019-12-01T17:28:00Z"/>
            </w:rPr>
          </w:rPrChange>
        </w:rPr>
      </w:pPr>
    </w:p>
    <w:p w14:paraId="2EE75BE5" w14:textId="77777777" w:rsidR="00721949" w:rsidRPr="00B7063C" w:rsidRDefault="00721949" w:rsidP="00AD7AD0">
      <w:pPr>
        <w:pStyle w:val="ListParagraph"/>
        <w:ind w:left="1080"/>
        <w:rPr>
          <w:ins w:id="2320" w:author="Lin, Yuanyuan" w:date="2019-12-01T17:28:00Z"/>
          <w:rFonts w:ascii="Times" w:hAnsi="Times"/>
          <w:rPrChange w:id="2321" w:author="Lin, Yuanyuan" w:date="2019-12-06T13:27:00Z">
            <w:rPr>
              <w:ins w:id="2322" w:author="Lin, Yuanyuan" w:date="2019-12-01T17:28:00Z"/>
            </w:rPr>
          </w:rPrChange>
        </w:rPr>
      </w:pPr>
    </w:p>
    <w:p w14:paraId="7DC20C1E" w14:textId="77777777" w:rsidR="00721949" w:rsidRPr="00B7063C" w:rsidRDefault="00721949" w:rsidP="00AD7AD0">
      <w:pPr>
        <w:pStyle w:val="ListParagraph"/>
        <w:ind w:left="1080"/>
        <w:rPr>
          <w:ins w:id="2323" w:author="Lin, Yuanyuan" w:date="2019-12-01T17:28:00Z"/>
          <w:rFonts w:ascii="Times" w:hAnsi="Times"/>
          <w:rPrChange w:id="2324" w:author="Lin, Yuanyuan" w:date="2019-12-06T13:27:00Z">
            <w:rPr>
              <w:ins w:id="2325" w:author="Lin, Yuanyuan" w:date="2019-12-01T17:28:00Z"/>
            </w:rPr>
          </w:rPrChange>
        </w:rPr>
      </w:pPr>
    </w:p>
    <w:p w14:paraId="7A63E9E2" w14:textId="24C75DA2" w:rsidR="00721949" w:rsidRPr="00B7063C" w:rsidRDefault="00721949" w:rsidP="00AD7AD0">
      <w:pPr>
        <w:pStyle w:val="ListParagraph"/>
        <w:ind w:left="1080"/>
        <w:rPr>
          <w:ins w:id="2326" w:author="Lin, Yuanyuan" w:date="2019-12-01T17:28:00Z"/>
          <w:rFonts w:ascii="Times" w:hAnsi="Times"/>
          <w:rPrChange w:id="2327" w:author="Lin, Yuanyuan" w:date="2019-12-06T13:27:00Z">
            <w:rPr>
              <w:ins w:id="2328" w:author="Lin, Yuanyuan" w:date="2019-12-01T17:28:00Z"/>
            </w:rPr>
          </w:rPrChange>
        </w:rPr>
      </w:pPr>
    </w:p>
    <w:p w14:paraId="213B868A" w14:textId="60B1AE91" w:rsidR="00721949" w:rsidRPr="00B7063C" w:rsidRDefault="00721949" w:rsidP="00AD7AD0">
      <w:pPr>
        <w:pStyle w:val="ListParagraph"/>
        <w:ind w:left="1080"/>
        <w:rPr>
          <w:ins w:id="2329" w:author="Lin, Yuanyuan" w:date="2019-12-01T17:28:00Z"/>
          <w:rFonts w:ascii="Times" w:hAnsi="Times"/>
          <w:rPrChange w:id="2330" w:author="Lin, Yuanyuan" w:date="2019-12-06T13:27:00Z">
            <w:rPr>
              <w:ins w:id="2331" w:author="Lin, Yuanyuan" w:date="2019-12-01T17:28:00Z"/>
            </w:rPr>
          </w:rPrChange>
        </w:rPr>
      </w:pPr>
    </w:p>
    <w:p w14:paraId="5114818C" w14:textId="7C3BDC40" w:rsidR="00721949" w:rsidRPr="00B7063C" w:rsidRDefault="00721949" w:rsidP="00AD7AD0">
      <w:pPr>
        <w:pStyle w:val="ListParagraph"/>
        <w:ind w:left="1080"/>
        <w:rPr>
          <w:ins w:id="2332" w:author="Lin, Yuanyuan" w:date="2019-12-01T17:28:00Z"/>
          <w:rFonts w:ascii="Times" w:hAnsi="Times"/>
          <w:rPrChange w:id="2333" w:author="Lin, Yuanyuan" w:date="2019-12-06T13:27:00Z">
            <w:rPr>
              <w:ins w:id="2334" w:author="Lin, Yuanyuan" w:date="2019-12-01T17:28:00Z"/>
            </w:rPr>
          </w:rPrChange>
        </w:rPr>
      </w:pPr>
    </w:p>
    <w:p w14:paraId="14A2C039" w14:textId="233E3725" w:rsidR="00937830" w:rsidRPr="00B7063C" w:rsidRDefault="00032E79" w:rsidP="00133898">
      <w:pPr>
        <w:pStyle w:val="NormalWeb"/>
        <w:rPr>
          <w:ins w:id="2335" w:author="Lin, Yuanyuan" w:date="2019-12-02T23:24:00Z"/>
          <w:rFonts w:ascii="Times" w:hAnsi="Times"/>
          <w:sz w:val="20"/>
          <w:szCs w:val="20"/>
          <w:rPrChange w:id="2336" w:author="Lin, Yuanyuan" w:date="2019-12-06T13:27:00Z">
            <w:rPr>
              <w:ins w:id="2337" w:author="Lin, Yuanyuan" w:date="2019-12-02T23:24:00Z"/>
              <w:rFonts w:ascii="LMRoman10" w:hAnsi="LMRoman10"/>
              <w:sz w:val="20"/>
              <w:szCs w:val="20"/>
            </w:rPr>
          </w:rPrChange>
        </w:rPr>
      </w:pPr>
      <w:ins w:id="2338" w:author="Lin, Yuanyuan" w:date="2019-12-02T23:23:00Z">
        <w:r w:rsidRPr="00B7063C">
          <w:rPr>
            <w:rFonts w:ascii="Times" w:hAnsi="Times"/>
            <w:sz w:val="20"/>
            <w:szCs w:val="20"/>
            <w:rPrChange w:id="2339" w:author="Lin, Yuanyuan" w:date="2019-12-06T13:27:00Z">
              <w:rPr>
                <w:rFonts w:ascii="LMRoman10" w:hAnsi="LMRoman10"/>
                <w:sz w:val="20"/>
                <w:szCs w:val="20"/>
              </w:rPr>
            </w:rPrChange>
          </w:rPr>
          <w:t xml:space="preserve">The logistic regression </w:t>
        </w:r>
      </w:ins>
      <w:ins w:id="2340" w:author="Lin, Yuanyuan" w:date="2019-12-02T22:56:00Z">
        <w:r w:rsidR="00133898" w:rsidRPr="00B7063C">
          <w:rPr>
            <w:rFonts w:ascii="Times" w:hAnsi="Times"/>
            <w:sz w:val="20"/>
            <w:szCs w:val="20"/>
            <w:rPrChange w:id="2341" w:author="Lin, Yuanyuan" w:date="2019-12-06T13:27:00Z">
              <w:rPr>
                <w:rFonts w:ascii="LMRoman10" w:hAnsi="LMRoman10"/>
                <w:sz w:val="20"/>
                <w:szCs w:val="20"/>
              </w:rPr>
            </w:rPrChange>
          </w:rPr>
          <w:t>model</w:t>
        </w:r>
      </w:ins>
      <w:ins w:id="2342" w:author="Lin, Yuanyuan" w:date="2019-12-02T23:24:00Z">
        <w:r w:rsidR="00937830" w:rsidRPr="00B7063C">
          <w:rPr>
            <w:rFonts w:ascii="Times" w:hAnsi="Times"/>
            <w:sz w:val="20"/>
            <w:szCs w:val="20"/>
            <w:rPrChange w:id="2343" w:author="Lin, Yuanyuan" w:date="2019-12-06T13:27:00Z">
              <w:rPr>
                <w:rFonts w:ascii="LMRoman10" w:hAnsi="LMRoman10"/>
                <w:sz w:val="20"/>
                <w:szCs w:val="20"/>
              </w:rPr>
            </w:rPrChange>
          </w:rPr>
          <w:t xml:space="preserve"> and interpretation for this project is as below:</w:t>
        </w:r>
      </w:ins>
    </w:p>
    <w:p w14:paraId="3883DDBC" w14:textId="1DF09346" w:rsidR="00D17A8A" w:rsidRDefault="00133898" w:rsidP="00937830">
      <w:pPr>
        <w:pStyle w:val="NormalWeb"/>
        <w:rPr>
          <w:ins w:id="2344" w:author="Lin, Yuanyuan" w:date="2019-12-06T13:33:00Z"/>
          <w:rFonts w:ascii="Times" w:hAnsi="Times"/>
          <w:sz w:val="20"/>
          <w:szCs w:val="20"/>
        </w:rPr>
      </w:pPr>
      <w:ins w:id="2345" w:author="Lin, Yuanyuan" w:date="2019-12-02T22:56:00Z">
        <w:r w:rsidRPr="00B7063C">
          <w:rPr>
            <w:rFonts w:ascii="Times" w:hAnsi="Times"/>
            <w:sz w:val="20"/>
            <w:szCs w:val="20"/>
            <w:rPrChange w:id="2346" w:author="Lin, Yuanyuan" w:date="2019-12-06T13:27:00Z">
              <w:rPr>
                <w:rFonts w:ascii="LMRoman10" w:hAnsi="LMRoman10"/>
                <w:sz w:val="20"/>
                <w:szCs w:val="20"/>
              </w:rPr>
            </w:rPrChange>
          </w:rPr>
          <w:t>logit(P)=</w:t>
        </w:r>
      </w:ins>
      <w:ins w:id="2347" w:author="Lin, Yuanyuan" w:date="2019-12-02T23:34:00Z">
        <w:r w:rsidR="00C35B4E" w:rsidRPr="00B7063C">
          <w:rPr>
            <w:rFonts w:ascii="Times" w:hAnsi="Times"/>
            <w:sz w:val="20"/>
            <w:szCs w:val="20"/>
            <w:rPrChange w:id="2348" w:author="Lin, Yuanyuan" w:date="2019-12-06T13:27:00Z">
              <w:rPr>
                <w:rFonts w:ascii="LMRoman10" w:hAnsi="LMRoman10"/>
                <w:sz w:val="20"/>
                <w:szCs w:val="20"/>
              </w:rPr>
            </w:rPrChange>
          </w:rPr>
          <w:t xml:space="preserve"> </w:t>
        </w:r>
      </w:ins>
      <w:ins w:id="2349" w:author="Lin, Yuanyuan" w:date="2019-12-02T22:56:00Z">
        <w:r w:rsidRPr="00B7063C">
          <w:rPr>
            <w:rFonts w:ascii="Times" w:hAnsi="Times"/>
            <w:sz w:val="20"/>
            <w:szCs w:val="20"/>
            <w:rPrChange w:id="2350" w:author="Lin, Yuanyuan" w:date="2019-12-06T13:27:00Z">
              <w:rPr>
                <w:rFonts w:ascii="LMRoman10" w:hAnsi="LMRoman10"/>
                <w:sz w:val="20"/>
                <w:szCs w:val="20"/>
              </w:rPr>
            </w:rPrChange>
          </w:rPr>
          <w:t>-</w:t>
        </w:r>
      </w:ins>
      <w:ins w:id="2351" w:author="Lin, Yuanyuan" w:date="2019-12-02T23:34:00Z">
        <w:r w:rsidR="00C35B4E" w:rsidRPr="00B7063C">
          <w:rPr>
            <w:rFonts w:ascii="Times" w:hAnsi="Times"/>
            <w:sz w:val="20"/>
            <w:szCs w:val="20"/>
            <w:rPrChange w:id="2352" w:author="Lin, Yuanyuan" w:date="2019-12-06T13:27:00Z">
              <w:rPr>
                <w:rFonts w:ascii="LMRoman10" w:hAnsi="LMRoman10"/>
                <w:sz w:val="20"/>
                <w:szCs w:val="20"/>
              </w:rPr>
            </w:rPrChange>
          </w:rPr>
          <w:t>7.68</w:t>
        </w:r>
      </w:ins>
      <w:ins w:id="2353" w:author="Lin, Yuanyuan" w:date="2019-12-02T22:56:00Z">
        <w:r w:rsidRPr="00B7063C">
          <w:rPr>
            <w:rFonts w:ascii="Times" w:hAnsi="Times"/>
            <w:sz w:val="20"/>
            <w:szCs w:val="20"/>
            <w:rPrChange w:id="2354" w:author="Lin, Yuanyuan" w:date="2019-12-06T13:27:00Z">
              <w:rPr>
                <w:rFonts w:ascii="LMRoman10" w:hAnsi="LMRoman10"/>
                <w:sz w:val="20"/>
                <w:szCs w:val="20"/>
              </w:rPr>
            </w:rPrChange>
          </w:rPr>
          <w:t>+</w:t>
        </w:r>
      </w:ins>
      <w:ins w:id="2355" w:author="Lin, Yuanyuan" w:date="2019-12-02T23:34:00Z">
        <w:r w:rsidR="00C35B4E" w:rsidRPr="00B7063C">
          <w:rPr>
            <w:rFonts w:ascii="Times" w:hAnsi="Times"/>
            <w:sz w:val="20"/>
            <w:szCs w:val="20"/>
            <w:rPrChange w:id="2356" w:author="Lin, Yuanyuan" w:date="2019-12-06T13:27:00Z">
              <w:rPr>
                <w:rFonts w:ascii="LMRoman10" w:hAnsi="LMRoman10"/>
                <w:sz w:val="20"/>
                <w:szCs w:val="20"/>
              </w:rPr>
            </w:rPrChange>
          </w:rPr>
          <w:t>0.12*accommodates</w:t>
        </w:r>
        <w:r w:rsidR="00C35B4E" w:rsidRPr="00B7063C">
          <w:rPr>
            <w:rFonts w:ascii="Times" w:hAnsi="Times"/>
            <w:i/>
            <w:iCs/>
            <w:sz w:val="20"/>
            <w:szCs w:val="20"/>
            <w:rPrChange w:id="2357" w:author="Lin, Yuanyuan" w:date="2019-12-06T13:27:00Z">
              <w:rPr>
                <w:rFonts w:ascii="LMRoman10" w:hAnsi="LMRoman10"/>
                <w:i/>
                <w:iCs/>
                <w:sz w:val="20"/>
                <w:szCs w:val="20"/>
              </w:rPr>
            </w:rPrChange>
          </w:rPr>
          <w:t>+</w:t>
        </w:r>
      </w:ins>
      <w:ins w:id="2358" w:author="Lin, Yuanyuan" w:date="2019-12-02T23:35:00Z">
        <w:r w:rsidR="00C35B4E" w:rsidRPr="00B7063C">
          <w:rPr>
            <w:rFonts w:ascii="Times" w:hAnsi="Times"/>
            <w:i/>
            <w:iCs/>
            <w:sz w:val="20"/>
            <w:szCs w:val="20"/>
            <w:rPrChange w:id="2359" w:author="Lin, Yuanyuan" w:date="2019-12-06T13:27:00Z">
              <w:rPr>
                <w:rFonts w:ascii="LMRoman10" w:hAnsi="LMRoman10"/>
                <w:i/>
                <w:iCs/>
                <w:sz w:val="20"/>
                <w:szCs w:val="20"/>
              </w:rPr>
            </w:rPrChange>
          </w:rPr>
          <w:t>0.46*bathrooms</w:t>
        </w:r>
      </w:ins>
      <w:ins w:id="2360" w:author="Lin, Yuanyuan" w:date="2019-12-02T22:56:00Z">
        <w:r w:rsidRPr="00B7063C">
          <w:rPr>
            <w:rFonts w:ascii="Times" w:hAnsi="Times"/>
            <w:sz w:val="20"/>
            <w:szCs w:val="20"/>
            <w:rPrChange w:id="2361" w:author="Lin, Yuanyuan" w:date="2019-12-06T13:27:00Z">
              <w:rPr>
                <w:rFonts w:ascii="LMRoman10" w:hAnsi="LMRoman10"/>
                <w:sz w:val="20"/>
                <w:szCs w:val="20"/>
              </w:rPr>
            </w:rPrChange>
          </w:rPr>
          <w:t>+</w:t>
        </w:r>
      </w:ins>
      <w:ins w:id="2362" w:author="Lin, Yuanyuan" w:date="2019-12-02T23:35:00Z">
        <w:r w:rsidR="00C35B4E" w:rsidRPr="00B7063C">
          <w:rPr>
            <w:rFonts w:ascii="Times" w:hAnsi="Times"/>
            <w:sz w:val="20"/>
            <w:szCs w:val="20"/>
            <w:rPrChange w:id="2363" w:author="Lin, Yuanyuan" w:date="2019-12-06T13:27:00Z">
              <w:rPr>
                <w:rFonts w:ascii="LMRoman10" w:hAnsi="LMRoman10"/>
                <w:sz w:val="20"/>
                <w:szCs w:val="20"/>
              </w:rPr>
            </w:rPrChange>
          </w:rPr>
          <w:t>0.5*bedrooms</w:t>
        </w:r>
        <w:r w:rsidR="00C35B4E" w:rsidRPr="00B7063C">
          <w:rPr>
            <w:rFonts w:ascii="Times" w:hAnsi="Times"/>
            <w:i/>
            <w:iCs/>
            <w:sz w:val="20"/>
            <w:szCs w:val="20"/>
            <w:rPrChange w:id="2364" w:author="Lin, Yuanyuan" w:date="2019-12-06T13:27:00Z">
              <w:rPr>
                <w:rFonts w:ascii="LMRoman10" w:hAnsi="LMRoman10"/>
                <w:i/>
                <w:iCs/>
                <w:sz w:val="20"/>
                <w:szCs w:val="20"/>
              </w:rPr>
            </w:rPrChange>
          </w:rPr>
          <w:t>-0.07*beds+0.01*cleaning fee+</w:t>
        </w:r>
      </w:ins>
      <w:ins w:id="2365" w:author="Lin, Yuanyuan" w:date="2019-12-02T23:36:00Z">
        <w:r w:rsidR="00C35B4E" w:rsidRPr="00B7063C">
          <w:rPr>
            <w:rFonts w:ascii="Times" w:hAnsi="Times"/>
            <w:i/>
            <w:iCs/>
            <w:sz w:val="20"/>
            <w:szCs w:val="20"/>
            <w:rPrChange w:id="2366" w:author="Lin, Yuanyuan" w:date="2019-12-06T13:27:00Z">
              <w:rPr>
                <w:rFonts w:ascii="LMRoman10" w:hAnsi="LMRoman10"/>
                <w:i/>
                <w:iCs/>
                <w:sz w:val="20"/>
                <w:szCs w:val="20"/>
              </w:rPr>
            </w:rPrChange>
          </w:rPr>
          <w:t>0.0004*security deposit</w:t>
        </w:r>
      </w:ins>
      <w:ins w:id="2367" w:author="Lin, Yuanyuan" w:date="2019-12-02T22:56:00Z">
        <w:r w:rsidRPr="00B7063C">
          <w:rPr>
            <w:rFonts w:ascii="Times" w:hAnsi="Times"/>
            <w:sz w:val="20"/>
            <w:szCs w:val="20"/>
            <w:rPrChange w:id="2368" w:author="Lin, Yuanyuan" w:date="2019-12-06T13:27:00Z">
              <w:rPr>
                <w:rFonts w:ascii="LMRoman10" w:hAnsi="LMRoman10"/>
                <w:sz w:val="20"/>
                <w:szCs w:val="20"/>
              </w:rPr>
            </w:rPrChange>
          </w:rPr>
          <w:t xml:space="preserve"> </w:t>
        </w:r>
      </w:ins>
    </w:p>
    <w:p w14:paraId="239D8879" w14:textId="77777777" w:rsidR="00861275" w:rsidRPr="00B7063C" w:rsidRDefault="00861275" w:rsidP="00937830">
      <w:pPr>
        <w:pStyle w:val="NormalWeb"/>
        <w:rPr>
          <w:ins w:id="2369" w:author="Lin, Yuanyuan" w:date="2019-12-02T23:50:00Z"/>
          <w:rFonts w:ascii="Times" w:hAnsi="Times"/>
          <w:sz w:val="20"/>
          <w:szCs w:val="20"/>
          <w:rPrChange w:id="2370" w:author="Lin, Yuanyuan" w:date="2019-12-06T13:27:00Z">
            <w:rPr>
              <w:ins w:id="2371" w:author="Lin, Yuanyuan" w:date="2019-12-02T23:50:00Z"/>
              <w:rFonts w:ascii="LMRoman10" w:hAnsi="LMRoman10"/>
              <w:sz w:val="20"/>
              <w:szCs w:val="20"/>
            </w:rPr>
          </w:rPrChange>
        </w:rPr>
      </w:pPr>
    </w:p>
    <w:p w14:paraId="4C89DB07" w14:textId="77777777" w:rsidR="00FD65BD" w:rsidRPr="00B7063C" w:rsidRDefault="00133898" w:rsidP="00FD65BD">
      <w:pPr>
        <w:pStyle w:val="ListParagraph"/>
        <w:numPr>
          <w:ilvl w:val="0"/>
          <w:numId w:val="27"/>
        </w:numPr>
        <w:rPr>
          <w:ins w:id="2372" w:author="Lin, Yuanyuan" w:date="2019-12-02T23:51:00Z"/>
          <w:rFonts w:ascii="Times" w:hAnsi="Times"/>
        </w:rPr>
      </w:pPr>
      <w:ins w:id="2373" w:author="Lin, Yuanyuan" w:date="2019-12-02T22:56:00Z">
        <w:r w:rsidRPr="00B7063C">
          <w:rPr>
            <w:rFonts w:ascii="Times" w:hAnsi="Times" w:hint="eastAsia"/>
            <w:rPrChange w:id="2374" w:author="Lin, Yuanyuan" w:date="2019-12-06T13:27:00Z">
              <w:rPr>
                <w:rFonts w:ascii="LMRoman10" w:hAnsi="LMRoman10" w:hint="eastAsia"/>
                <w:sz w:val="20"/>
                <w:szCs w:val="20"/>
              </w:rPr>
            </w:rPrChange>
          </w:rPr>
          <w:lastRenderedPageBreak/>
          <w:t>Intercept:</w:t>
        </w:r>
      </w:ins>
      <w:ins w:id="2375" w:author="Lin, Yuanyuan" w:date="2019-12-02T23:37:00Z">
        <w:r w:rsidR="00C35B4E" w:rsidRPr="00B7063C">
          <w:rPr>
            <w:rFonts w:ascii="Times" w:hAnsi="Times" w:hint="eastAsia"/>
            <w:rPrChange w:id="2376" w:author="Lin, Yuanyuan" w:date="2019-12-06T13:27:00Z">
              <w:rPr>
                <w:rFonts w:ascii="LMRoman10" w:hAnsi="LMRoman10" w:hint="eastAsia"/>
                <w:sz w:val="20"/>
                <w:szCs w:val="20"/>
              </w:rPr>
            </w:rPrChange>
          </w:rPr>
          <w:t xml:space="preserve"> </w:t>
        </w:r>
      </w:ins>
      <w:ins w:id="2377" w:author="Lin, Yuanyuan" w:date="2019-12-02T23:39:00Z">
        <w:r w:rsidR="00C35B4E" w:rsidRPr="00B7063C">
          <w:rPr>
            <w:rFonts w:ascii="Times" w:hAnsi="Times" w:hint="eastAsia"/>
            <w:rPrChange w:id="2378" w:author="Lin, Yuanyuan" w:date="2019-12-06T13:27:00Z">
              <w:rPr>
                <w:rFonts w:ascii="LMRoman10" w:hAnsi="LMRoman10" w:hint="eastAsia"/>
                <w:sz w:val="20"/>
                <w:szCs w:val="20"/>
              </w:rPr>
            </w:rPrChange>
          </w:rPr>
          <w:t xml:space="preserve">With all other </w:t>
        </w:r>
      </w:ins>
      <w:ins w:id="2379" w:author="Lin, Yuanyuan" w:date="2019-12-02T23:42:00Z">
        <w:r w:rsidR="00C35B4E" w:rsidRPr="00B7063C">
          <w:rPr>
            <w:rFonts w:ascii="Times" w:hAnsi="Times" w:hint="eastAsia"/>
            <w:rPrChange w:id="2380" w:author="Lin, Yuanyuan" w:date="2019-12-06T13:27:00Z">
              <w:rPr>
                <w:rFonts w:ascii="LMRoman10" w:hAnsi="LMRoman10" w:hint="eastAsia"/>
                <w:sz w:val="20"/>
                <w:szCs w:val="20"/>
              </w:rPr>
            </w:rPrChange>
          </w:rPr>
          <w:t>variables equal</w:t>
        </w:r>
      </w:ins>
      <w:ins w:id="2381" w:author="Lin, Yuanyuan" w:date="2019-12-02T22:56:00Z">
        <w:r w:rsidRPr="00B7063C">
          <w:rPr>
            <w:rFonts w:ascii="Times" w:hAnsi="Times" w:hint="eastAsia"/>
            <w:rPrChange w:id="2382" w:author="Lin, Yuanyuan" w:date="2019-12-06T13:27:00Z">
              <w:rPr>
                <w:rFonts w:ascii="LMRoman10" w:hAnsi="LMRoman10" w:hint="eastAsia"/>
                <w:sz w:val="20"/>
                <w:szCs w:val="20"/>
              </w:rPr>
            </w:rPrChange>
          </w:rPr>
          <w:t xml:space="preserve"> to 0 would have </w:t>
        </w:r>
        <w:proofErr w:type="spellStart"/>
        <w:r w:rsidRPr="00B7063C">
          <w:rPr>
            <w:rFonts w:ascii="Times" w:hAnsi="Times" w:hint="eastAsia"/>
            <w:rPrChange w:id="2383" w:author="Lin, Yuanyuan" w:date="2019-12-06T13:27:00Z">
              <w:rPr>
                <w:rFonts w:ascii="LMRoman10" w:hAnsi="LMRoman10" w:hint="eastAsia"/>
                <w:sz w:val="20"/>
                <w:szCs w:val="20"/>
              </w:rPr>
            </w:rPrChange>
          </w:rPr>
          <w:t>log</w:t>
        </w:r>
        <w:proofErr w:type="spellEnd"/>
        <w:r w:rsidRPr="00B7063C">
          <w:rPr>
            <w:rFonts w:ascii="Times" w:hAnsi="Times" w:hint="eastAsia"/>
            <w:rPrChange w:id="2384" w:author="Lin, Yuanyuan" w:date="2019-12-06T13:27:00Z">
              <w:rPr>
                <w:rFonts w:ascii="LMRoman10" w:hAnsi="LMRoman10" w:hint="eastAsia"/>
                <w:sz w:val="20"/>
                <w:szCs w:val="20"/>
              </w:rPr>
            </w:rPrChange>
          </w:rPr>
          <w:t xml:space="preserve"> odds of </w:t>
        </w:r>
      </w:ins>
      <w:ins w:id="2385" w:author="Lin, Yuanyuan" w:date="2019-12-02T23:39:00Z">
        <w:r w:rsidR="00C35B4E" w:rsidRPr="00B7063C">
          <w:rPr>
            <w:rFonts w:ascii="Times" w:hAnsi="Times" w:hint="eastAsia"/>
            <w:rPrChange w:id="2386" w:author="Lin, Yuanyuan" w:date="2019-12-06T13:27:00Z">
              <w:rPr>
                <w:rFonts w:ascii="LMRoman10" w:hAnsi="LMRoman10" w:hint="eastAsia"/>
                <w:sz w:val="20"/>
                <w:szCs w:val="20"/>
              </w:rPr>
            </w:rPrChange>
          </w:rPr>
          <w:t>-7.67</w:t>
        </w:r>
      </w:ins>
      <w:ins w:id="2387" w:author="Lin, Yuanyuan" w:date="2019-12-02T22:56:00Z">
        <w:r w:rsidRPr="00B7063C">
          <w:rPr>
            <w:rFonts w:ascii="Times" w:hAnsi="Times" w:hint="eastAsia"/>
            <w:rPrChange w:id="2388" w:author="Lin, Yuanyuan" w:date="2019-12-06T13:27:00Z">
              <w:rPr>
                <w:rFonts w:ascii="LMRoman10" w:hAnsi="LMRoman10" w:hint="eastAsia"/>
                <w:sz w:val="20"/>
                <w:szCs w:val="20"/>
              </w:rPr>
            </w:rPrChange>
          </w:rPr>
          <w:t xml:space="preserve"> to </w:t>
        </w:r>
      </w:ins>
      <w:ins w:id="2389" w:author="Lin, Yuanyuan" w:date="2019-12-02T23:39:00Z">
        <w:r w:rsidR="00C35B4E" w:rsidRPr="00B7063C">
          <w:rPr>
            <w:rFonts w:ascii="Times" w:hAnsi="Times" w:hint="eastAsia"/>
            <w:rPrChange w:id="2390" w:author="Lin, Yuanyuan" w:date="2019-12-06T13:27:00Z">
              <w:rPr>
                <w:rFonts w:ascii="LMRoman10" w:hAnsi="LMRoman10" w:hint="eastAsia"/>
                <w:sz w:val="20"/>
                <w:szCs w:val="20"/>
              </w:rPr>
            </w:rPrChange>
          </w:rPr>
          <w:t>have price over 400.</w:t>
        </w:r>
      </w:ins>
    </w:p>
    <w:p w14:paraId="638C0ED2" w14:textId="5B719152" w:rsidR="00FD65BD" w:rsidRPr="00B7063C" w:rsidRDefault="00C35B4E" w:rsidP="00FD65BD">
      <w:pPr>
        <w:pStyle w:val="ListParagraph"/>
        <w:numPr>
          <w:ilvl w:val="0"/>
          <w:numId w:val="27"/>
        </w:numPr>
        <w:rPr>
          <w:ins w:id="2391" w:author="Lin, Yuanyuan" w:date="2019-12-02T23:52:00Z"/>
          <w:rFonts w:ascii="Times" w:hAnsi="Times"/>
        </w:rPr>
      </w:pPr>
      <w:ins w:id="2392" w:author="Lin, Yuanyuan" w:date="2019-12-02T23:40:00Z">
        <w:r w:rsidRPr="00B7063C">
          <w:rPr>
            <w:rFonts w:ascii="Times" w:hAnsi="Times" w:hint="eastAsia"/>
            <w:rPrChange w:id="2393" w:author="Lin, Yuanyuan" w:date="2019-12-06T13:27:00Z">
              <w:rPr>
                <w:rFonts w:ascii="LMRoman10" w:hAnsi="LMRoman10" w:hint="eastAsia"/>
                <w:sz w:val="20"/>
                <w:szCs w:val="20"/>
              </w:rPr>
            </w:rPrChange>
          </w:rPr>
          <w:t>Accommodates</w:t>
        </w:r>
      </w:ins>
      <w:ins w:id="2394" w:author="Lin, Yuanyuan" w:date="2019-12-02T22:56:00Z">
        <w:r w:rsidR="00133898" w:rsidRPr="00B7063C">
          <w:rPr>
            <w:rFonts w:ascii="Times" w:hAnsi="Times" w:hint="eastAsia"/>
            <w:rPrChange w:id="2395" w:author="Lin, Yuanyuan" w:date="2019-12-06T13:27:00Z">
              <w:rPr>
                <w:rFonts w:ascii="LMRoman10" w:hAnsi="LMRoman10" w:hint="eastAsia"/>
                <w:sz w:val="20"/>
                <w:szCs w:val="20"/>
              </w:rPr>
            </w:rPrChange>
          </w:rPr>
          <w:t xml:space="preserve">: With the same level of all the rest variables, when </w:t>
        </w:r>
      </w:ins>
      <w:ins w:id="2396" w:author="Lin, Yuanyuan" w:date="2019-12-02T23:40:00Z">
        <w:r w:rsidRPr="00B7063C">
          <w:rPr>
            <w:rFonts w:ascii="Times" w:hAnsi="Times" w:hint="eastAsia"/>
            <w:rPrChange w:id="2397" w:author="Lin, Yuanyuan" w:date="2019-12-06T13:27:00Z">
              <w:rPr>
                <w:rFonts w:ascii="LMRoman10" w:hAnsi="LMRoman10" w:hint="eastAsia"/>
                <w:sz w:val="20"/>
                <w:szCs w:val="20"/>
              </w:rPr>
            </w:rPrChange>
          </w:rPr>
          <w:t>accommodates</w:t>
        </w:r>
      </w:ins>
      <w:ins w:id="2398" w:author="Lin, Yuanyuan" w:date="2019-12-02T22:56:00Z">
        <w:r w:rsidR="00133898" w:rsidRPr="00B7063C">
          <w:rPr>
            <w:rFonts w:ascii="Times" w:hAnsi="Times" w:hint="eastAsia"/>
            <w:rPrChange w:id="2399" w:author="Lin, Yuanyuan" w:date="2019-12-06T13:27:00Z">
              <w:rPr>
                <w:rFonts w:ascii="LMRoman10" w:hAnsi="LMRoman10" w:hint="eastAsia"/>
                <w:sz w:val="20"/>
                <w:szCs w:val="20"/>
              </w:rPr>
            </w:rPrChange>
          </w:rPr>
          <w:t xml:space="preserve"> level increases by 1, then the expected value of the </w:t>
        </w:r>
      </w:ins>
      <w:ins w:id="2400" w:author="Lin, Yuanyuan" w:date="2019-12-02T23:39:00Z">
        <w:r w:rsidRPr="00B7063C">
          <w:rPr>
            <w:rFonts w:ascii="Times" w:hAnsi="Times" w:hint="eastAsia"/>
            <w:rPrChange w:id="2401" w:author="Lin, Yuanyuan" w:date="2019-12-06T13:27:00Z">
              <w:rPr>
                <w:rFonts w:ascii="LMRoman10" w:hAnsi="LMRoman10" w:hint="eastAsia"/>
                <w:sz w:val="20"/>
                <w:szCs w:val="20"/>
              </w:rPr>
            </w:rPrChange>
          </w:rPr>
          <w:t>price</w:t>
        </w:r>
      </w:ins>
      <w:ins w:id="2402" w:author="Lin, Yuanyuan" w:date="2019-12-06T13:05:00Z">
        <w:r w:rsidR="00C32618" w:rsidRPr="00B7063C">
          <w:rPr>
            <w:rFonts w:ascii="Times" w:hAnsi="Times"/>
          </w:rPr>
          <w:t>’</w:t>
        </w:r>
      </w:ins>
      <w:ins w:id="2403" w:author="Lin, Yuanyuan" w:date="2019-12-02T22:56:00Z">
        <w:r w:rsidR="00133898" w:rsidRPr="00B7063C">
          <w:rPr>
            <w:rFonts w:ascii="Times" w:hAnsi="Times" w:hint="eastAsia"/>
            <w:rPrChange w:id="2404" w:author="Lin, Yuanyuan" w:date="2019-12-06T13:27:00Z">
              <w:rPr>
                <w:rFonts w:ascii="LMRoman10" w:hAnsi="LMRoman10" w:hint="eastAsia"/>
                <w:sz w:val="20"/>
                <w:szCs w:val="20"/>
              </w:rPr>
            </w:rPrChange>
          </w:rPr>
          <w:t xml:space="preserve">s log odds would increase by </w:t>
        </w:r>
      </w:ins>
      <w:ins w:id="2405" w:author="Lin, Yuanyuan" w:date="2019-12-02T23:41:00Z">
        <w:r w:rsidRPr="00B7063C">
          <w:rPr>
            <w:rFonts w:ascii="Times" w:hAnsi="Times" w:hint="eastAsia"/>
            <w:rPrChange w:id="2406" w:author="Lin, Yuanyuan" w:date="2019-12-06T13:27:00Z">
              <w:rPr>
                <w:rFonts w:ascii="LMRoman10" w:hAnsi="LMRoman10" w:hint="eastAsia"/>
                <w:sz w:val="20"/>
                <w:szCs w:val="20"/>
              </w:rPr>
            </w:rPrChange>
          </w:rPr>
          <w:t xml:space="preserve">0.12 </w:t>
        </w:r>
      </w:ins>
      <w:ins w:id="2407" w:author="Lin, Yuanyuan" w:date="2019-12-02T22:56:00Z">
        <w:r w:rsidR="00133898" w:rsidRPr="00B7063C">
          <w:rPr>
            <w:rFonts w:ascii="Times" w:hAnsi="Times" w:hint="eastAsia"/>
            <w:rPrChange w:id="2408" w:author="Lin, Yuanyuan" w:date="2019-12-06T13:27:00Z">
              <w:rPr>
                <w:rFonts w:ascii="LMRoman10" w:hAnsi="LMRoman10" w:hint="eastAsia"/>
                <w:sz w:val="20"/>
                <w:szCs w:val="20"/>
              </w:rPr>
            </w:rPrChange>
          </w:rPr>
          <w:t xml:space="preserve">unit. </w:t>
        </w:r>
      </w:ins>
    </w:p>
    <w:p w14:paraId="08E2AAD1" w14:textId="77777777" w:rsidR="00FD65BD" w:rsidRPr="00B7063C" w:rsidRDefault="00C35B4E" w:rsidP="00FD65BD">
      <w:pPr>
        <w:pStyle w:val="ListParagraph"/>
        <w:numPr>
          <w:ilvl w:val="0"/>
          <w:numId w:val="27"/>
        </w:numPr>
        <w:rPr>
          <w:ins w:id="2409" w:author="Lin, Yuanyuan" w:date="2019-12-02T23:52:00Z"/>
          <w:rFonts w:ascii="Times" w:hAnsi="Times"/>
        </w:rPr>
      </w:pPr>
      <w:ins w:id="2410" w:author="Lin, Yuanyuan" w:date="2019-12-02T23:41:00Z">
        <w:r w:rsidRPr="00B7063C">
          <w:rPr>
            <w:rFonts w:ascii="Times" w:hAnsi="Times" w:hint="eastAsia"/>
            <w:rPrChange w:id="2411" w:author="Lin, Yuanyuan" w:date="2019-12-06T13:27:00Z">
              <w:rPr>
                <w:rFonts w:ascii="LMRoman10" w:hAnsi="LMRoman10" w:hint="eastAsia"/>
                <w:sz w:val="20"/>
                <w:szCs w:val="20"/>
              </w:rPr>
            </w:rPrChange>
          </w:rPr>
          <w:t>Bathrooms</w:t>
        </w:r>
      </w:ins>
      <w:ins w:id="2412" w:author="Lin, Yuanyuan" w:date="2019-12-02T22:56:00Z">
        <w:r w:rsidR="00133898" w:rsidRPr="00B7063C">
          <w:rPr>
            <w:rFonts w:ascii="Times" w:hAnsi="Times" w:hint="eastAsia"/>
            <w:rPrChange w:id="2413" w:author="Lin, Yuanyuan" w:date="2019-12-06T13:27:00Z">
              <w:rPr>
                <w:rFonts w:ascii="LMRoman10" w:hAnsi="LMRoman10" w:hint="eastAsia"/>
                <w:sz w:val="20"/>
                <w:szCs w:val="20"/>
              </w:rPr>
            </w:rPrChange>
          </w:rPr>
          <w:t xml:space="preserve">: With the same level of all the rest variables, when </w:t>
        </w:r>
      </w:ins>
      <w:ins w:id="2414" w:author="Lin, Yuanyuan" w:date="2019-12-02T23:41:00Z">
        <w:r w:rsidRPr="00B7063C">
          <w:rPr>
            <w:rFonts w:ascii="Times" w:hAnsi="Times" w:hint="eastAsia"/>
            <w:rPrChange w:id="2415" w:author="Lin, Yuanyuan" w:date="2019-12-06T13:27:00Z">
              <w:rPr>
                <w:rFonts w:ascii="LMRoman10" w:hAnsi="LMRoman10" w:hint="eastAsia"/>
                <w:sz w:val="20"/>
                <w:szCs w:val="20"/>
              </w:rPr>
            </w:rPrChange>
          </w:rPr>
          <w:t xml:space="preserve">bathrooms level increase by </w:t>
        </w:r>
      </w:ins>
      <w:ins w:id="2416" w:author="Lin, Yuanyuan" w:date="2019-12-02T23:42:00Z">
        <w:r w:rsidRPr="00B7063C">
          <w:rPr>
            <w:rFonts w:ascii="Times" w:hAnsi="Times" w:hint="eastAsia"/>
            <w:rPrChange w:id="2417" w:author="Lin, Yuanyuan" w:date="2019-12-06T13:27:00Z">
              <w:rPr>
                <w:rFonts w:ascii="LMRoman10" w:hAnsi="LMRoman10" w:hint="eastAsia"/>
                <w:sz w:val="20"/>
                <w:szCs w:val="20"/>
              </w:rPr>
            </w:rPrChange>
          </w:rPr>
          <w:t>1,</w:t>
        </w:r>
      </w:ins>
      <w:ins w:id="2418" w:author="Lin, Yuanyuan" w:date="2019-12-02T22:56:00Z">
        <w:r w:rsidR="00133898" w:rsidRPr="00B7063C">
          <w:rPr>
            <w:rFonts w:ascii="Times" w:hAnsi="Times" w:hint="eastAsia"/>
            <w:rPrChange w:id="2419" w:author="Lin, Yuanyuan" w:date="2019-12-06T13:27:00Z">
              <w:rPr>
                <w:rFonts w:ascii="LMRoman10" w:hAnsi="LMRoman10" w:hint="eastAsia"/>
                <w:sz w:val="20"/>
                <w:szCs w:val="20"/>
              </w:rPr>
            </w:rPrChange>
          </w:rPr>
          <w:t xml:space="preserve"> the expected value of the </w:t>
        </w:r>
      </w:ins>
      <w:ins w:id="2420" w:author="Lin, Yuanyuan" w:date="2019-12-02T23:41:00Z">
        <w:r w:rsidRPr="00B7063C">
          <w:rPr>
            <w:rFonts w:ascii="Times" w:hAnsi="Times" w:hint="eastAsia"/>
            <w:rPrChange w:id="2421" w:author="Lin, Yuanyuan" w:date="2019-12-06T13:27:00Z">
              <w:rPr>
                <w:rFonts w:ascii="LMRoman10" w:hAnsi="LMRoman10" w:hint="eastAsia"/>
                <w:sz w:val="20"/>
                <w:szCs w:val="20"/>
              </w:rPr>
            </w:rPrChange>
          </w:rPr>
          <w:t>price</w:t>
        </w:r>
      </w:ins>
      <w:ins w:id="2422" w:author="Lin, Yuanyuan" w:date="2019-12-02T22:56:00Z">
        <w:r w:rsidR="00133898" w:rsidRPr="00B7063C">
          <w:rPr>
            <w:rFonts w:ascii="Times" w:hAnsi="Times" w:hint="eastAsia"/>
            <w:rPrChange w:id="2423" w:author="Lin, Yuanyuan" w:date="2019-12-06T13:27:00Z">
              <w:rPr>
                <w:rFonts w:ascii="LMRoman10" w:hAnsi="LMRoman10" w:hint="eastAsia"/>
                <w:sz w:val="20"/>
                <w:szCs w:val="20"/>
              </w:rPr>
            </w:rPrChange>
          </w:rPr>
          <w:t>’</w:t>
        </w:r>
        <w:r w:rsidR="00133898" w:rsidRPr="00B7063C">
          <w:rPr>
            <w:rFonts w:ascii="Times" w:hAnsi="Times" w:hint="eastAsia"/>
            <w:rPrChange w:id="2424" w:author="Lin, Yuanyuan" w:date="2019-12-06T13:27:00Z">
              <w:rPr>
                <w:rFonts w:ascii="LMRoman10" w:hAnsi="LMRoman10" w:hint="eastAsia"/>
                <w:sz w:val="20"/>
                <w:szCs w:val="20"/>
              </w:rPr>
            </w:rPrChange>
          </w:rPr>
          <w:t xml:space="preserve">s log odds would increase by </w:t>
        </w:r>
      </w:ins>
      <w:ins w:id="2425" w:author="Lin, Yuanyuan" w:date="2019-12-02T23:42:00Z">
        <w:r w:rsidRPr="00B7063C">
          <w:rPr>
            <w:rFonts w:ascii="Times" w:hAnsi="Times" w:hint="eastAsia"/>
            <w:rPrChange w:id="2426" w:author="Lin, Yuanyuan" w:date="2019-12-06T13:27:00Z">
              <w:rPr>
                <w:rFonts w:ascii="LMRoman10" w:hAnsi="LMRoman10" w:hint="eastAsia"/>
                <w:sz w:val="20"/>
                <w:szCs w:val="20"/>
              </w:rPr>
            </w:rPrChange>
          </w:rPr>
          <w:t xml:space="preserve">0.46 </w:t>
        </w:r>
      </w:ins>
      <w:ins w:id="2427" w:author="Lin, Yuanyuan" w:date="2019-12-02T22:56:00Z">
        <w:r w:rsidR="00133898" w:rsidRPr="00B7063C">
          <w:rPr>
            <w:rFonts w:ascii="Times" w:hAnsi="Times" w:hint="eastAsia"/>
            <w:rPrChange w:id="2428" w:author="Lin, Yuanyuan" w:date="2019-12-06T13:27:00Z">
              <w:rPr>
                <w:rFonts w:ascii="LMRoman10" w:hAnsi="LMRoman10" w:hint="eastAsia"/>
                <w:sz w:val="20"/>
                <w:szCs w:val="20"/>
              </w:rPr>
            </w:rPrChange>
          </w:rPr>
          <w:t xml:space="preserve">unit. </w:t>
        </w:r>
      </w:ins>
    </w:p>
    <w:p w14:paraId="4487845C" w14:textId="7B9853A1" w:rsidR="00FD65BD" w:rsidRPr="00B7063C" w:rsidRDefault="00C35B4E" w:rsidP="00FD65BD">
      <w:pPr>
        <w:pStyle w:val="ListParagraph"/>
        <w:numPr>
          <w:ilvl w:val="0"/>
          <w:numId w:val="27"/>
        </w:numPr>
        <w:rPr>
          <w:ins w:id="2429" w:author="Lin, Yuanyuan" w:date="2019-12-02T23:52:00Z"/>
          <w:rFonts w:ascii="Times" w:hAnsi="Times"/>
        </w:rPr>
      </w:pPr>
      <w:ins w:id="2430" w:author="Lin, Yuanyuan" w:date="2019-12-02T23:42:00Z">
        <w:r w:rsidRPr="00B7063C">
          <w:rPr>
            <w:rFonts w:ascii="Times" w:hAnsi="Times" w:hint="eastAsia"/>
            <w:rPrChange w:id="2431" w:author="Lin, Yuanyuan" w:date="2019-12-06T13:27:00Z">
              <w:rPr>
                <w:rFonts w:ascii="LMRoman10" w:hAnsi="LMRoman10" w:hint="eastAsia"/>
                <w:sz w:val="20"/>
                <w:szCs w:val="20"/>
              </w:rPr>
            </w:rPrChange>
          </w:rPr>
          <w:t>Bedrooms</w:t>
        </w:r>
      </w:ins>
      <w:ins w:id="2432" w:author="Lin, Yuanyuan" w:date="2019-12-02T22:56:00Z">
        <w:r w:rsidR="00133898" w:rsidRPr="00B7063C">
          <w:rPr>
            <w:rFonts w:ascii="Times" w:hAnsi="Times" w:hint="eastAsia"/>
            <w:rPrChange w:id="2433" w:author="Lin, Yuanyuan" w:date="2019-12-06T13:27:00Z">
              <w:rPr>
                <w:rFonts w:ascii="LMRoman10" w:hAnsi="LMRoman10" w:hint="eastAsia"/>
                <w:sz w:val="20"/>
                <w:szCs w:val="20"/>
              </w:rPr>
            </w:rPrChange>
          </w:rPr>
          <w:t xml:space="preserve">: With the same level of all the rest variables, when </w:t>
        </w:r>
      </w:ins>
      <w:ins w:id="2434" w:author="Lin, Yuanyuan" w:date="2019-12-02T23:42:00Z">
        <w:r w:rsidRPr="00B7063C">
          <w:rPr>
            <w:rFonts w:ascii="Times" w:hAnsi="Times" w:hint="eastAsia"/>
            <w:rPrChange w:id="2435" w:author="Lin, Yuanyuan" w:date="2019-12-06T13:27:00Z">
              <w:rPr>
                <w:rFonts w:ascii="LMRoman10" w:hAnsi="LMRoman10" w:hint="eastAsia"/>
                <w:sz w:val="20"/>
                <w:szCs w:val="20"/>
              </w:rPr>
            </w:rPrChange>
          </w:rPr>
          <w:t xml:space="preserve">bedrooms </w:t>
        </w:r>
      </w:ins>
      <w:ins w:id="2436" w:author="Lin, Yuanyuan" w:date="2019-12-02T22:56:00Z">
        <w:r w:rsidR="00133898" w:rsidRPr="00B7063C">
          <w:rPr>
            <w:rFonts w:ascii="Times" w:hAnsi="Times" w:hint="eastAsia"/>
            <w:rPrChange w:id="2437" w:author="Lin, Yuanyuan" w:date="2019-12-06T13:27:00Z">
              <w:rPr>
                <w:rFonts w:ascii="LMRoman10" w:hAnsi="LMRoman10" w:hint="eastAsia"/>
                <w:sz w:val="20"/>
                <w:szCs w:val="20"/>
              </w:rPr>
            </w:rPrChange>
          </w:rPr>
          <w:t>level increases by 1, then the expected value of the</w:t>
        </w:r>
      </w:ins>
      <w:ins w:id="2438" w:author="Lin, Yuanyuan" w:date="2019-12-02T23:45:00Z">
        <w:r w:rsidRPr="00B7063C">
          <w:rPr>
            <w:rFonts w:ascii="Times" w:hAnsi="Times" w:hint="eastAsia"/>
            <w:rPrChange w:id="2439" w:author="Lin, Yuanyuan" w:date="2019-12-06T13:27:00Z">
              <w:rPr>
                <w:rFonts w:ascii="LMRoman10" w:hAnsi="LMRoman10" w:hint="eastAsia"/>
                <w:sz w:val="20"/>
                <w:szCs w:val="20"/>
              </w:rPr>
            </w:rPrChange>
          </w:rPr>
          <w:t xml:space="preserve"> </w:t>
        </w:r>
      </w:ins>
      <w:ins w:id="2440" w:author="Lin, Yuanyuan" w:date="2019-12-02T23:46:00Z">
        <w:r w:rsidR="005E445F" w:rsidRPr="00B7063C">
          <w:rPr>
            <w:rFonts w:ascii="Times" w:hAnsi="Times" w:hint="eastAsia"/>
            <w:rPrChange w:id="2441" w:author="Lin, Yuanyuan" w:date="2019-12-06T13:27:00Z">
              <w:rPr>
                <w:rFonts w:ascii="LMRoman10" w:hAnsi="LMRoman10" w:hint="eastAsia"/>
                <w:sz w:val="20"/>
                <w:szCs w:val="20"/>
              </w:rPr>
            </w:rPrChange>
          </w:rPr>
          <w:t>price</w:t>
        </w:r>
      </w:ins>
      <w:ins w:id="2442" w:author="Lin, Yuanyuan" w:date="2019-12-06T13:05:00Z">
        <w:r w:rsidR="00C32618" w:rsidRPr="00B7063C">
          <w:rPr>
            <w:rFonts w:ascii="Times" w:hAnsi="Times"/>
          </w:rPr>
          <w:t>’</w:t>
        </w:r>
      </w:ins>
      <w:ins w:id="2443" w:author="Lin, Yuanyuan" w:date="2019-12-02T22:56:00Z">
        <w:r w:rsidR="00133898" w:rsidRPr="00B7063C">
          <w:rPr>
            <w:rFonts w:ascii="Times" w:hAnsi="Times" w:hint="eastAsia"/>
            <w:rPrChange w:id="2444" w:author="Lin, Yuanyuan" w:date="2019-12-06T13:27:00Z">
              <w:rPr>
                <w:rFonts w:ascii="LMRoman10" w:hAnsi="LMRoman10" w:hint="eastAsia"/>
                <w:sz w:val="20"/>
                <w:szCs w:val="20"/>
              </w:rPr>
            </w:rPrChange>
          </w:rPr>
          <w:t xml:space="preserve">s log odds would increase by 0.5 unit. </w:t>
        </w:r>
      </w:ins>
    </w:p>
    <w:p w14:paraId="516F6D4D" w14:textId="1E1C942D" w:rsidR="00FD65BD" w:rsidRPr="00B7063C" w:rsidRDefault="005E445F" w:rsidP="00FD65BD">
      <w:pPr>
        <w:pStyle w:val="ListParagraph"/>
        <w:numPr>
          <w:ilvl w:val="0"/>
          <w:numId w:val="27"/>
        </w:numPr>
        <w:rPr>
          <w:ins w:id="2445" w:author="Lin, Yuanyuan" w:date="2019-12-02T23:52:00Z"/>
          <w:rFonts w:ascii="Times" w:hAnsi="Times"/>
        </w:rPr>
      </w:pPr>
      <w:ins w:id="2446" w:author="Lin, Yuanyuan" w:date="2019-12-02T23:48:00Z">
        <w:r w:rsidRPr="00B7063C">
          <w:rPr>
            <w:rFonts w:ascii="Times" w:hAnsi="Times" w:hint="eastAsia"/>
            <w:rPrChange w:id="2447" w:author="Lin, Yuanyuan" w:date="2019-12-06T13:27:00Z">
              <w:rPr>
                <w:rFonts w:ascii="LMRoman10" w:hAnsi="LMRoman10" w:hint="eastAsia"/>
                <w:sz w:val="20"/>
                <w:szCs w:val="20"/>
              </w:rPr>
            </w:rPrChange>
          </w:rPr>
          <w:t>Beds: With the same level of all the rest variables, when beds level increases by 1, then the expected value of the price</w:t>
        </w:r>
      </w:ins>
      <w:ins w:id="2448" w:author="Lin, Yuanyuan" w:date="2019-12-06T13:05:00Z">
        <w:r w:rsidR="00C32618" w:rsidRPr="00B7063C">
          <w:rPr>
            <w:rFonts w:ascii="Times" w:hAnsi="Times"/>
          </w:rPr>
          <w:t>’s</w:t>
        </w:r>
      </w:ins>
      <w:ins w:id="2449" w:author="Lin, Yuanyuan" w:date="2019-12-02T23:48:00Z">
        <w:r w:rsidRPr="00B7063C">
          <w:rPr>
            <w:rFonts w:ascii="Times" w:hAnsi="Times" w:hint="eastAsia"/>
            <w:rPrChange w:id="2450" w:author="Lin, Yuanyuan" w:date="2019-12-06T13:27:00Z">
              <w:rPr>
                <w:rFonts w:ascii="LMRoman10" w:hAnsi="LMRoman10" w:hint="eastAsia"/>
                <w:sz w:val="20"/>
                <w:szCs w:val="20"/>
              </w:rPr>
            </w:rPrChange>
          </w:rPr>
          <w:t xml:space="preserve"> log odds would decrease by 0.08 unit.</w:t>
        </w:r>
      </w:ins>
    </w:p>
    <w:p w14:paraId="0CA48F65" w14:textId="1D93DA03" w:rsidR="00FD65BD" w:rsidRPr="00B7063C" w:rsidRDefault="007F13D0" w:rsidP="00FD65BD">
      <w:pPr>
        <w:pStyle w:val="ListParagraph"/>
        <w:numPr>
          <w:ilvl w:val="0"/>
          <w:numId w:val="27"/>
        </w:numPr>
        <w:rPr>
          <w:ins w:id="2451" w:author="Lin, Yuanyuan" w:date="2019-12-02T23:52:00Z"/>
          <w:rFonts w:ascii="Times" w:hAnsi="Times"/>
        </w:rPr>
      </w:pPr>
      <w:ins w:id="2452" w:author="Lin, Yuanyuan" w:date="2019-12-02T23:48:00Z">
        <w:r w:rsidRPr="00B7063C">
          <w:rPr>
            <w:rFonts w:ascii="Times" w:hAnsi="Times" w:hint="eastAsia"/>
            <w:rPrChange w:id="2453" w:author="Lin, Yuanyuan" w:date="2019-12-06T13:27:00Z">
              <w:rPr>
                <w:rFonts w:ascii="LMRoman10" w:hAnsi="LMRoman10" w:hint="eastAsia"/>
                <w:sz w:val="20"/>
                <w:szCs w:val="20"/>
              </w:rPr>
            </w:rPrChange>
          </w:rPr>
          <w:t>Cleaning fee</w:t>
        </w:r>
      </w:ins>
      <w:ins w:id="2454" w:author="Lin, Yuanyuan" w:date="2019-12-02T22:56:00Z">
        <w:r w:rsidR="00133898" w:rsidRPr="00B7063C">
          <w:rPr>
            <w:rFonts w:ascii="Times" w:hAnsi="Times" w:hint="eastAsia"/>
            <w:rPrChange w:id="2455" w:author="Lin, Yuanyuan" w:date="2019-12-06T13:27:00Z">
              <w:rPr>
                <w:rFonts w:ascii="LMRoman10" w:hAnsi="LMRoman10" w:hint="eastAsia"/>
                <w:sz w:val="20"/>
                <w:szCs w:val="20"/>
              </w:rPr>
            </w:rPrChange>
          </w:rPr>
          <w:t xml:space="preserve">: With the same level of all the rest variables, when </w:t>
        </w:r>
      </w:ins>
      <w:ins w:id="2456" w:author="Lin, Yuanyuan" w:date="2019-12-02T23:49:00Z">
        <w:r w:rsidRPr="00B7063C">
          <w:rPr>
            <w:rFonts w:ascii="Times" w:hAnsi="Times" w:hint="eastAsia"/>
            <w:rPrChange w:id="2457" w:author="Lin, Yuanyuan" w:date="2019-12-06T13:27:00Z">
              <w:rPr>
                <w:rFonts w:ascii="LMRoman10" w:hAnsi="LMRoman10" w:hint="eastAsia"/>
                <w:sz w:val="20"/>
                <w:szCs w:val="20"/>
              </w:rPr>
            </w:rPrChange>
          </w:rPr>
          <w:t>cleaning fee</w:t>
        </w:r>
      </w:ins>
      <w:ins w:id="2458" w:author="Lin, Yuanyuan" w:date="2019-12-02T22:56:00Z">
        <w:r w:rsidR="00133898" w:rsidRPr="00B7063C">
          <w:rPr>
            <w:rFonts w:ascii="Times" w:hAnsi="Times" w:hint="eastAsia"/>
            <w:rPrChange w:id="2459" w:author="Lin, Yuanyuan" w:date="2019-12-06T13:27:00Z">
              <w:rPr>
                <w:rFonts w:ascii="LMRoman10" w:hAnsi="LMRoman10" w:hint="eastAsia"/>
                <w:sz w:val="20"/>
                <w:szCs w:val="20"/>
              </w:rPr>
            </w:rPrChange>
          </w:rPr>
          <w:t xml:space="preserve"> level increases by 1, then the expected value of the </w:t>
        </w:r>
      </w:ins>
      <w:ins w:id="2460" w:author="Lin, Yuanyuan" w:date="2019-12-02T23:49:00Z">
        <w:r w:rsidRPr="00B7063C">
          <w:rPr>
            <w:rFonts w:ascii="Times" w:hAnsi="Times" w:hint="eastAsia"/>
            <w:rPrChange w:id="2461" w:author="Lin, Yuanyuan" w:date="2019-12-06T13:27:00Z">
              <w:rPr>
                <w:rFonts w:ascii="LMRoman10" w:hAnsi="LMRoman10" w:hint="eastAsia"/>
                <w:sz w:val="20"/>
                <w:szCs w:val="20"/>
              </w:rPr>
            </w:rPrChange>
          </w:rPr>
          <w:t>price</w:t>
        </w:r>
      </w:ins>
      <w:ins w:id="2462" w:author="Lin, Yuanyuan" w:date="2019-12-06T13:05:00Z">
        <w:r w:rsidR="00C32618" w:rsidRPr="00B7063C">
          <w:rPr>
            <w:rFonts w:ascii="Times" w:hAnsi="Times"/>
          </w:rPr>
          <w:t>’</w:t>
        </w:r>
      </w:ins>
      <w:ins w:id="2463" w:author="Lin, Yuanyuan" w:date="2019-12-02T23:49:00Z">
        <w:r w:rsidRPr="00B7063C">
          <w:rPr>
            <w:rFonts w:ascii="Times" w:hAnsi="Times" w:hint="eastAsia"/>
            <w:rPrChange w:id="2464" w:author="Lin, Yuanyuan" w:date="2019-12-06T13:27:00Z">
              <w:rPr>
                <w:rFonts w:ascii="LMRoman10" w:hAnsi="LMRoman10" w:hint="eastAsia"/>
                <w:sz w:val="20"/>
                <w:szCs w:val="20"/>
              </w:rPr>
            </w:rPrChange>
          </w:rPr>
          <w:t xml:space="preserve">s log odds would increase by 0.5 unit. </w:t>
        </w:r>
      </w:ins>
    </w:p>
    <w:p w14:paraId="48A178D7" w14:textId="7B8FD54D" w:rsidR="00133898" w:rsidRPr="00B7063C" w:rsidRDefault="00FD65BD">
      <w:pPr>
        <w:pStyle w:val="ListParagraph"/>
        <w:numPr>
          <w:ilvl w:val="0"/>
          <w:numId w:val="27"/>
        </w:numPr>
        <w:rPr>
          <w:ins w:id="2465" w:author="Lin, Yuanyuan" w:date="2019-12-02T22:56:00Z"/>
          <w:rFonts w:ascii="Times" w:hAnsi="Times"/>
          <w:rPrChange w:id="2466" w:author="Lin, Yuanyuan" w:date="2019-12-06T13:27:00Z">
            <w:rPr>
              <w:ins w:id="2467" w:author="Lin, Yuanyuan" w:date="2019-12-02T22:56:00Z"/>
            </w:rPr>
          </w:rPrChange>
        </w:rPr>
        <w:pPrChange w:id="2468" w:author="Lin, Yuanyuan" w:date="2019-12-02T23:51:00Z">
          <w:pPr>
            <w:pStyle w:val="NormalWeb"/>
            <w:ind w:left="720"/>
          </w:pPr>
        </w:pPrChange>
      </w:pPr>
      <w:ins w:id="2469" w:author="Lin, Yuanyuan" w:date="2019-12-02T23:50:00Z">
        <w:r w:rsidRPr="00B7063C">
          <w:rPr>
            <w:rFonts w:ascii="Times" w:hAnsi="Times"/>
            <w:rPrChange w:id="2470" w:author="Lin, Yuanyuan" w:date="2019-12-06T13:27:00Z">
              <w:rPr>
                <w:rFonts w:ascii="LMRoman10" w:hAnsi="LMRoman10"/>
                <w:sz w:val="20"/>
                <w:szCs w:val="20"/>
              </w:rPr>
            </w:rPrChange>
          </w:rPr>
          <w:t xml:space="preserve">Security deposit: </w:t>
        </w:r>
      </w:ins>
      <w:ins w:id="2471" w:author="Lin, Yuanyuan" w:date="2019-12-02T22:56:00Z">
        <w:r w:rsidR="00133898" w:rsidRPr="00B7063C">
          <w:rPr>
            <w:rFonts w:ascii="Times" w:hAnsi="Times"/>
            <w:rPrChange w:id="2472" w:author="Lin, Yuanyuan" w:date="2019-12-06T13:27:00Z">
              <w:rPr>
                <w:rFonts w:ascii="LMRoman10" w:hAnsi="LMRoman10"/>
                <w:sz w:val="20"/>
                <w:szCs w:val="20"/>
              </w:rPr>
            </w:rPrChange>
          </w:rPr>
          <w:t xml:space="preserve"> With the same level of all the rest variables, when </w:t>
        </w:r>
      </w:ins>
      <w:ins w:id="2473" w:author="Lin, Yuanyuan" w:date="2019-12-02T23:50:00Z">
        <w:r w:rsidRPr="00B7063C">
          <w:rPr>
            <w:rFonts w:ascii="Times" w:hAnsi="Times"/>
            <w:rPrChange w:id="2474" w:author="Lin, Yuanyuan" w:date="2019-12-06T13:27:00Z">
              <w:rPr>
                <w:rFonts w:ascii="LMRoman10" w:hAnsi="LMRoman10"/>
                <w:sz w:val="20"/>
                <w:szCs w:val="20"/>
              </w:rPr>
            </w:rPrChange>
          </w:rPr>
          <w:t xml:space="preserve">security </w:t>
        </w:r>
      </w:ins>
      <w:ins w:id="2475" w:author="Lin, Yuanyuan" w:date="2019-12-02T23:52:00Z">
        <w:r w:rsidRPr="00B7063C">
          <w:rPr>
            <w:rFonts w:ascii="Times" w:hAnsi="Times"/>
            <w:rPrChange w:id="2476" w:author="Lin, Yuanyuan" w:date="2019-12-06T13:27:00Z">
              <w:rPr>
                <w:rFonts w:ascii="Times" w:hAnsi="Times"/>
              </w:rPr>
            </w:rPrChange>
          </w:rPr>
          <w:t>deposit level</w:t>
        </w:r>
      </w:ins>
      <w:ins w:id="2477" w:author="Lin, Yuanyuan" w:date="2019-12-02T22:56:00Z">
        <w:r w:rsidR="00133898" w:rsidRPr="00B7063C">
          <w:rPr>
            <w:rFonts w:ascii="Times" w:hAnsi="Times"/>
            <w:rPrChange w:id="2478" w:author="Lin, Yuanyuan" w:date="2019-12-06T13:27:00Z">
              <w:rPr>
                <w:rFonts w:ascii="LMRoman10" w:hAnsi="LMRoman10"/>
                <w:sz w:val="20"/>
                <w:szCs w:val="20"/>
              </w:rPr>
            </w:rPrChange>
          </w:rPr>
          <w:t xml:space="preserve"> increases by 1, then the expected value of the voter</w:t>
        </w:r>
      </w:ins>
      <w:ins w:id="2479" w:author="Lin, Yuanyuan" w:date="2019-12-06T13:05:00Z">
        <w:r w:rsidR="00C32618" w:rsidRPr="00B7063C">
          <w:rPr>
            <w:rFonts w:ascii="Times" w:hAnsi="Times"/>
            <w:rPrChange w:id="2480" w:author="Lin, Yuanyuan" w:date="2019-12-06T13:27:00Z">
              <w:rPr>
                <w:rFonts w:ascii="Times" w:hAnsi="Times"/>
              </w:rPr>
            </w:rPrChange>
          </w:rPr>
          <w:t>’</w:t>
        </w:r>
      </w:ins>
      <w:ins w:id="2481" w:author="Lin, Yuanyuan" w:date="2019-12-02T22:56:00Z">
        <w:r w:rsidR="00133898" w:rsidRPr="00B7063C">
          <w:rPr>
            <w:rFonts w:ascii="Times" w:hAnsi="Times"/>
            <w:rPrChange w:id="2482" w:author="Lin, Yuanyuan" w:date="2019-12-06T13:27:00Z">
              <w:rPr>
                <w:rFonts w:ascii="LMRoman10" w:hAnsi="LMRoman10"/>
                <w:sz w:val="20"/>
                <w:szCs w:val="20"/>
              </w:rPr>
            </w:rPrChange>
          </w:rPr>
          <w:t>s log odds of support for Bush would increase by 0.</w:t>
        </w:r>
      </w:ins>
      <w:ins w:id="2483" w:author="Lin, Yuanyuan" w:date="2019-12-02T23:50:00Z">
        <w:r w:rsidRPr="00B7063C">
          <w:rPr>
            <w:rFonts w:ascii="Times" w:hAnsi="Times"/>
            <w:rPrChange w:id="2484" w:author="Lin, Yuanyuan" w:date="2019-12-06T13:27:00Z">
              <w:rPr>
                <w:rFonts w:ascii="LMRoman10" w:hAnsi="LMRoman10"/>
                <w:sz w:val="20"/>
                <w:szCs w:val="20"/>
              </w:rPr>
            </w:rPrChange>
          </w:rPr>
          <w:t xml:space="preserve">0004 </w:t>
        </w:r>
      </w:ins>
      <w:ins w:id="2485" w:author="Lin, Yuanyuan" w:date="2019-12-02T22:56:00Z">
        <w:r w:rsidR="00133898" w:rsidRPr="00B7063C">
          <w:rPr>
            <w:rFonts w:ascii="Times" w:hAnsi="Times"/>
            <w:rPrChange w:id="2486" w:author="Lin, Yuanyuan" w:date="2019-12-06T13:27:00Z">
              <w:rPr>
                <w:rFonts w:ascii="LMRoman10" w:hAnsi="LMRoman10"/>
                <w:sz w:val="20"/>
                <w:szCs w:val="20"/>
              </w:rPr>
            </w:rPrChange>
          </w:rPr>
          <w:t xml:space="preserve">unit. </w:t>
        </w:r>
      </w:ins>
    </w:p>
    <w:p w14:paraId="257EB906" w14:textId="77777777" w:rsidR="00133898" w:rsidRPr="00B7063C" w:rsidRDefault="00133898" w:rsidP="00AD7AD0">
      <w:pPr>
        <w:pStyle w:val="ListParagraph"/>
        <w:ind w:left="1080"/>
        <w:rPr>
          <w:ins w:id="2487" w:author="Lin, Yuanyuan" w:date="2019-12-01T17:27:00Z"/>
          <w:rFonts w:ascii="Times" w:hAnsi="Times"/>
          <w:rPrChange w:id="2488" w:author="Lin, Yuanyuan" w:date="2019-12-06T13:27:00Z">
            <w:rPr>
              <w:ins w:id="2489" w:author="Lin, Yuanyuan" w:date="2019-12-01T17:27:00Z"/>
            </w:rPr>
          </w:rPrChange>
        </w:rPr>
      </w:pPr>
    </w:p>
    <w:p w14:paraId="40E11861" w14:textId="087C5275" w:rsidR="009B6A1C" w:rsidRPr="00806052" w:rsidRDefault="00AD7AD0">
      <w:pPr>
        <w:pStyle w:val="ListParagraph"/>
        <w:numPr>
          <w:ilvl w:val="0"/>
          <w:numId w:val="9"/>
        </w:numPr>
        <w:spacing w:after="160" w:line="259" w:lineRule="auto"/>
        <w:rPr>
          <w:ins w:id="2490" w:author="Lin, Yuanyuan" w:date="2019-11-30T16:10:00Z"/>
          <w:rFonts w:ascii="Times" w:hAnsi="Times"/>
          <w:sz w:val="28"/>
          <w:szCs w:val="28"/>
          <w:rPrChange w:id="2491" w:author="Lin, Yuanyuan" w:date="2019-12-07T14:19:00Z">
            <w:rPr>
              <w:ins w:id="2492" w:author="Lin, Yuanyuan" w:date="2019-11-30T16:10:00Z"/>
            </w:rPr>
          </w:rPrChange>
        </w:rPr>
      </w:pPr>
      <w:ins w:id="2493" w:author="Lin, Yuanyuan" w:date="2019-11-29T09:52:00Z">
        <w:r w:rsidRPr="00806052">
          <w:rPr>
            <w:rFonts w:ascii="Times" w:hAnsi="Times"/>
            <w:sz w:val="28"/>
            <w:szCs w:val="28"/>
            <w:rPrChange w:id="2494" w:author="Lin, Yuanyuan" w:date="2019-12-07T14:19:00Z">
              <w:rPr/>
            </w:rPrChange>
          </w:rPr>
          <w:t>Model Checking</w:t>
        </w:r>
      </w:ins>
    </w:p>
    <w:p w14:paraId="30EAB388" w14:textId="3BDDA6C9" w:rsidR="0091783E" w:rsidRPr="00B7063C" w:rsidRDefault="00FD5667">
      <w:pPr>
        <w:rPr>
          <w:ins w:id="2495" w:author="Lin, Yuanyuan" w:date="2019-12-06T13:05:00Z"/>
          <w:rFonts w:ascii="Times" w:hAnsi="Times"/>
          <w:rPrChange w:id="2496" w:author="Lin, Yuanyuan" w:date="2019-12-06T13:27:00Z">
            <w:rPr>
              <w:ins w:id="2497" w:author="Lin, Yuanyuan" w:date="2019-12-06T13:05:00Z"/>
            </w:rPr>
          </w:rPrChange>
        </w:rPr>
      </w:pPr>
      <w:ins w:id="2498" w:author="Lin, Yuanyuan" w:date="2019-12-01T17:25:00Z">
        <w:r w:rsidRPr="00B7063C">
          <w:rPr>
            <w:rFonts w:ascii="Times" w:hAnsi="Times"/>
            <w:rPrChange w:id="2499" w:author="Lin, Yuanyuan" w:date="2019-12-06T13:27:00Z">
              <w:rPr/>
            </w:rPrChange>
          </w:rPr>
          <w:t>As you can see, th</w:t>
        </w:r>
      </w:ins>
      <w:ins w:id="2500" w:author="Lin, Yuanyuan" w:date="2019-12-01T17:29:00Z">
        <w:r w:rsidR="00721949" w:rsidRPr="00B7063C">
          <w:rPr>
            <w:rFonts w:ascii="Times" w:hAnsi="Times"/>
            <w:rPrChange w:id="2501" w:author="Lin, Yuanyuan" w:date="2019-12-06T13:27:00Z">
              <w:rPr/>
            </w:rPrChange>
          </w:rPr>
          <w:t xml:space="preserve">is logistic </w:t>
        </w:r>
      </w:ins>
      <w:ins w:id="2502" w:author="Lin, Yuanyuan" w:date="2019-12-01T17:30:00Z">
        <w:r w:rsidR="00721949" w:rsidRPr="00B7063C">
          <w:rPr>
            <w:rFonts w:ascii="Times" w:hAnsi="Times"/>
            <w:rPrChange w:id="2503" w:author="Lin, Yuanyuan" w:date="2019-12-06T13:27:00Z">
              <w:rPr/>
            </w:rPrChange>
          </w:rPr>
          <w:t>regression model</w:t>
        </w:r>
      </w:ins>
      <w:ins w:id="2504" w:author="Lin, Yuanyuan" w:date="2019-12-01T17:25:00Z">
        <w:r w:rsidRPr="00B7063C">
          <w:rPr>
            <w:rFonts w:ascii="Times" w:hAnsi="Times"/>
            <w:rPrChange w:id="2505" w:author="Lin, Yuanyuan" w:date="2019-12-06T13:27:00Z">
              <w:rPr/>
            </w:rPrChange>
          </w:rPr>
          <w:t xml:space="preserve"> does better than </w:t>
        </w:r>
      </w:ins>
      <w:ins w:id="2506" w:author="Lin, Yuanyuan" w:date="2019-12-01T17:26:00Z">
        <w:r w:rsidRPr="00B7063C">
          <w:rPr>
            <w:rFonts w:ascii="Times" w:hAnsi="Times"/>
            <w:rPrChange w:id="2507" w:author="Lin, Yuanyuan" w:date="2019-12-06T13:27:00Z">
              <w:rPr/>
            </w:rPrChange>
          </w:rPr>
          <w:t>multiple</w:t>
        </w:r>
      </w:ins>
      <w:ins w:id="2508" w:author="Lin, Yuanyuan" w:date="2019-12-01T17:25:00Z">
        <w:r w:rsidRPr="00B7063C">
          <w:rPr>
            <w:rFonts w:ascii="Times" w:hAnsi="Times"/>
            <w:rPrChange w:id="2509" w:author="Lin, Yuanyuan" w:date="2019-12-06T13:27:00Z">
              <w:rPr/>
            </w:rPrChange>
          </w:rPr>
          <w:t xml:space="preserve"> regression</w:t>
        </w:r>
      </w:ins>
      <w:ins w:id="2510" w:author="Lin, Yuanyuan" w:date="2019-12-01T19:05:00Z">
        <w:r w:rsidR="003E6AE9" w:rsidRPr="00B7063C">
          <w:rPr>
            <w:rFonts w:ascii="Times" w:hAnsi="Times"/>
            <w:rPrChange w:id="2511" w:author="Lin, Yuanyuan" w:date="2019-12-06T13:27:00Z">
              <w:rPr/>
            </w:rPrChange>
          </w:rPr>
          <w:t>.</w:t>
        </w:r>
      </w:ins>
      <w:ins w:id="2512" w:author="Lin, Yuanyuan" w:date="2019-12-01T19:32:00Z">
        <w:r w:rsidR="004E7020" w:rsidRPr="00B7063C">
          <w:rPr>
            <w:rFonts w:ascii="Times" w:hAnsi="Times"/>
            <w:rPrChange w:id="2513" w:author="Lin, Yuanyuan" w:date="2019-12-06T13:27:00Z">
              <w:rPr/>
            </w:rPrChange>
          </w:rPr>
          <w:t xml:space="preserve"> </w:t>
        </w:r>
      </w:ins>
      <w:ins w:id="2514" w:author="Lin, Yuanyuan" w:date="2019-12-01T19:08:00Z">
        <w:r w:rsidR="009B6A1C" w:rsidRPr="00B7063C">
          <w:rPr>
            <w:rFonts w:ascii="Times" w:hAnsi="Times"/>
            <w:rPrChange w:id="2515" w:author="Lin, Yuanyuan" w:date="2019-12-06T13:27:00Z">
              <w:rPr/>
            </w:rPrChange>
          </w:rPr>
          <w:t>The model fits w</w:t>
        </w:r>
      </w:ins>
      <w:ins w:id="2516" w:author="Lin, Yuanyuan" w:date="2019-12-01T19:09:00Z">
        <w:r w:rsidR="009B6A1C" w:rsidRPr="00B7063C">
          <w:rPr>
            <w:rFonts w:ascii="Times" w:hAnsi="Times"/>
            <w:rPrChange w:id="2517" w:author="Lin, Yuanyuan" w:date="2019-12-06T13:27:00Z">
              <w:rPr/>
            </w:rPrChange>
          </w:rPr>
          <w:t>ell based on marginal model plots.</w:t>
        </w:r>
      </w:ins>
    </w:p>
    <w:p w14:paraId="7EBC458D" w14:textId="016D8CBD" w:rsidR="00C32618" w:rsidRPr="00B7063C" w:rsidRDefault="00C32618">
      <w:pPr>
        <w:rPr>
          <w:ins w:id="2518" w:author="Lin, Yuanyuan" w:date="2019-11-30T16:10:00Z"/>
          <w:rFonts w:ascii="Times" w:hAnsi="Times"/>
          <w:rPrChange w:id="2519" w:author="Lin, Yuanyuan" w:date="2019-12-06T13:27:00Z">
            <w:rPr>
              <w:ins w:id="2520" w:author="Lin, Yuanyuan" w:date="2019-11-30T16:10:00Z"/>
            </w:rPr>
          </w:rPrChange>
        </w:rPr>
        <w:pPrChange w:id="2521" w:author="Lin, Yuanyuan" w:date="2019-12-01T19:09:00Z">
          <w:pPr>
            <w:spacing w:after="160" w:line="259" w:lineRule="auto"/>
          </w:pPr>
        </w:pPrChange>
      </w:pPr>
    </w:p>
    <w:p w14:paraId="599F4F74" w14:textId="68B08C8A" w:rsidR="0091783E" w:rsidRPr="00B7063C" w:rsidRDefault="00861275" w:rsidP="0091783E">
      <w:pPr>
        <w:spacing w:after="160" w:line="259" w:lineRule="auto"/>
        <w:rPr>
          <w:ins w:id="2522" w:author="Lin, Yuanyuan" w:date="2019-11-30T16:10:00Z"/>
          <w:rFonts w:ascii="Times" w:hAnsi="Times"/>
          <w:rPrChange w:id="2523" w:author="Lin, Yuanyuan" w:date="2019-12-06T13:27:00Z">
            <w:rPr>
              <w:ins w:id="2524" w:author="Lin, Yuanyuan" w:date="2019-11-30T16:10:00Z"/>
            </w:rPr>
          </w:rPrChange>
        </w:rPr>
      </w:pPr>
      <w:ins w:id="2525" w:author="Lin, Yuanyuan" w:date="2019-11-30T16:10:00Z">
        <w:r w:rsidRPr="00B7063C">
          <w:rPr>
            <w:rFonts w:ascii="Times" w:hAnsi="Times"/>
            <w:noProof/>
            <w:rPrChange w:id="2526" w:author="Lin, Yuanyuan" w:date="2019-12-06T13:27:00Z">
              <w:rPr>
                <w:noProof/>
              </w:rPr>
            </w:rPrChange>
          </w:rPr>
          <w:drawing>
            <wp:anchor distT="0" distB="0" distL="114300" distR="114300" simplePos="0" relativeHeight="251693056" behindDoc="1" locked="0" layoutInCell="1" allowOverlap="1" wp14:anchorId="2380CB0F" wp14:editId="438C2680">
              <wp:simplePos x="0" y="0"/>
              <wp:positionH relativeFrom="column">
                <wp:posOffset>706755</wp:posOffset>
              </wp:positionH>
              <wp:positionV relativeFrom="paragraph">
                <wp:posOffset>42314</wp:posOffset>
              </wp:positionV>
              <wp:extent cx="4349372" cy="2979506"/>
              <wp:effectExtent l="0" t="0" r="0" b="5080"/>
              <wp:wrapNone/>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30 at 4.04.1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9372" cy="2979506"/>
                      </a:xfrm>
                      <a:prstGeom prst="rect">
                        <a:avLst/>
                      </a:prstGeom>
                    </pic:spPr>
                  </pic:pic>
                </a:graphicData>
              </a:graphic>
              <wp14:sizeRelH relativeFrom="page">
                <wp14:pctWidth>0</wp14:pctWidth>
              </wp14:sizeRelH>
              <wp14:sizeRelV relativeFrom="page">
                <wp14:pctHeight>0</wp14:pctHeight>
              </wp14:sizeRelV>
            </wp:anchor>
          </w:drawing>
        </w:r>
      </w:ins>
    </w:p>
    <w:p w14:paraId="5F7D17AA" w14:textId="0177B6E8" w:rsidR="0091783E" w:rsidRPr="00B7063C" w:rsidRDefault="0091783E" w:rsidP="0091783E">
      <w:pPr>
        <w:spacing w:after="160" w:line="259" w:lineRule="auto"/>
        <w:rPr>
          <w:ins w:id="2527" w:author="Lin, Yuanyuan" w:date="2019-11-30T16:10:00Z"/>
          <w:rFonts w:ascii="Times" w:hAnsi="Times"/>
          <w:rPrChange w:id="2528" w:author="Lin, Yuanyuan" w:date="2019-12-06T13:27:00Z">
            <w:rPr>
              <w:ins w:id="2529" w:author="Lin, Yuanyuan" w:date="2019-11-30T16:10:00Z"/>
            </w:rPr>
          </w:rPrChange>
        </w:rPr>
      </w:pPr>
    </w:p>
    <w:p w14:paraId="24C1F330" w14:textId="2A9B054F" w:rsidR="0091783E" w:rsidRPr="00B7063C" w:rsidRDefault="0091783E" w:rsidP="0091783E">
      <w:pPr>
        <w:spacing w:after="160" w:line="259" w:lineRule="auto"/>
        <w:rPr>
          <w:ins w:id="2530" w:author="Lin, Yuanyuan" w:date="2019-11-30T16:10:00Z"/>
          <w:rFonts w:ascii="Times" w:hAnsi="Times"/>
          <w:rPrChange w:id="2531" w:author="Lin, Yuanyuan" w:date="2019-12-06T13:27:00Z">
            <w:rPr>
              <w:ins w:id="2532" w:author="Lin, Yuanyuan" w:date="2019-11-30T16:10:00Z"/>
            </w:rPr>
          </w:rPrChange>
        </w:rPr>
      </w:pPr>
    </w:p>
    <w:p w14:paraId="407D2FD5" w14:textId="0FF25A17" w:rsidR="0091783E" w:rsidRPr="00B7063C" w:rsidRDefault="0091783E" w:rsidP="0091783E">
      <w:pPr>
        <w:spacing w:after="160" w:line="259" w:lineRule="auto"/>
        <w:rPr>
          <w:ins w:id="2533" w:author="Lin, Yuanyuan" w:date="2019-11-30T16:10:00Z"/>
          <w:rFonts w:ascii="Times" w:hAnsi="Times"/>
          <w:rPrChange w:id="2534" w:author="Lin, Yuanyuan" w:date="2019-12-06T13:27:00Z">
            <w:rPr>
              <w:ins w:id="2535" w:author="Lin, Yuanyuan" w:date="2019-11-30T16:10:00Z"/>
            </w:rPr>
          </w:rPrChange>
        </w:rPr>
      </w:pPr>
    </w:p>
    <w:p w14:paraId="3F852327" w14:textId="5B4190E9" w:rsidR="0091783E" w:rsidRPr="00B7063C" w:rsidRDefault="0091783E" w:rsidP="0091783E">
      <w:pPr>
        <w:spacing w:after="160" w:line="259" w:lineRule="auto"/>
        <w:rPr>
          <w:ins w:id="2536" w:author="Lin, Yuanyuan" w:date="2019-11-30T16:10:00Z"/>
          <w:rFonts w:ascii="Times" w:hAnsi="Times"/>
          <w:rPrChange w:id="2537" w:author="Lin, Yuanyuan" w:date="2019-12-06T13:27:00Z">
            <w:rPr>
              <w:ins w:id="2538" w:author="Lin, Yuanyuan" w:date="2019-11-30T16:10:00Z"/>
            </w:rPr>
          </w:rPrChange>
        </w:rPr>
      </w:pPr>
    </w:p>
    <w:p w14:paraId="7E6F85B9" w14:textId="7B6C5A97" w:rsidR="0091783E" w:rsidRPr="00B7063C" w:rsidRDefault="0091783E" w:rsidP="0091783E">
      <w:pPr>
        <w:spacing w:after="160" w:line="259" w:lineRule="auto"/>
        <w:rPr>
          <w:ins w:id="2539" w:author="Lin, Yuanyuan" w:date="2019-11-30T16:10:00Z"/>
          <w:rFonts w:ascii="Times" w:hAnsi="Times"/>
          <w:rPrChange w:id="2540" w:author="Lin, Yuanyuan" w:date="2019-12-06T13:27:00Z">
            <w:rPr>
              <w:ins w:id="2541" w:author="Lin, Yuanyuan" w:date="2019-11-30T16:10:00Z"/>
            </w:rPr>
          </w:rPrChange>
        </w:rPr>
      </w:pPr>
    </w:p>
    <w:p w14:paraId="59AB3510" w14:textId="77412B91" w:rsidR="0091783E" w:rsidRPr="00B7063C" w:rsidRDefault="0091783E">
      <w:pPr>
        <w:spacing w:after="160" w:line="259" w:lineRule="auto"/>
        <w:rPr>
          <w:ins w:id="2542" w:author="Lin, Yuanyuan" w:date="2019-11-29T23:50:00Z"/>
          <w:rFonts w:ascii="Times" w:hAnsi="Times"/>
          <w:rPrChange w:id="2543" w:author="Lin, Yuanyuan" w:date="2019-12-06T13:27:00Z">
            <w:rPr>
              <w:ins w:id="2544" w:author="Lin, Yuanyuan" w:date="2019-11-29T23:50:00Z"/>
            </w:rPr>
          </w:rPrChange>
        </w:rPr>
        <w:pPrChange w:id="2545" w:author="Lin, Yuanyuan" w:date="2019-11-30T16:10:00Z">
          <w:pPr>
            <w:pStyle w:val="ListParagraph"/>
            <w:numPr>
              <w:numId w:val="9"/>
            </w:numPr>
            <w:spacing w:after="160" w:line="259" w:lineRule="auto"/>
            <w:ind w:hanging="720"/>
          </w:pPr>
        </w:pPrChange>
      </w:pPr>
    </w:p>
    <w:p w14:paraId="2E9DBE7E" w14:textId="4606130C" w:rsidR="006E1FAA" w:rsidRPr="00B7063C" w:rsidRDefault="006E1FAA" w:rsidP="006E1FAA">
      <w:pPr>
        <w:spacing w:after="160" w:line="259" w:lineRule="auto"/>
        <w:rPr>
          <w:ins w:id="2546" w:author="Lin, Yuanyuan" w:date="2019-11-30T16:11:00Z"/>
          <w:rFonts w:ascii="Times" w:hAnsi="Times"/>
          <w:rPrChange w:id="2547" w:author="Lin, Yuanyuan" w:date="2019-12-06T13:27:00Z">
            <w:rPr>
              <w:ins w:id="2548" w:author="Lin, Yuanyuan" w:date="2019-11-30T16:11:00Z"/>
            </w:rPr>
          </w:rPrChange>
        </w:rPr>
      </w:pPr>
    </w:p>
    <w:p w14:paraId="72157B36" w14:textId="77777777" w:rsidR="0091783E" w:rsidRPr="00B7063C" w:rsidRDefault="0091783E" w:rsidP="006E1FAA">
      <w:pPr>
        <w:spacing w:after="160" w:line="259" w:lineRule="auto"/>
        <w:rPr>
          <w:ins w:id="2549" w:author="Lin, Yuanyuan" w:date="2019-11-29T23:50:00Z"/>
          <w:rFonts w:ascii="Times" w:hAnsi="Times"/>
          <w:rPrChange w:id="2550" w:author="Lin, Yuanyuan" w:date="2019-12-06T13:27:00Z">
            <w:rPr>
              <w:ins w:id="2551" w:author="Lin, Yuanyuan" w:date="2019-11-29T23:50:00Z"/>
            </w:rPr>
          </w:rPrChange>
        </w:rPr>
      </w:pPr>
    </w:p>
    <w:p w14:paraId="673A1FD6" w14:textId="1CCD10A5" w:rsidR="006E1FAA" w:rsidRPr="00B7063C" w:rsidRDefault="006E1FAA" w:rsidP="006E1FAA">
      <w:pPr>
        <w:spacing w:after="160" w:line="259" w:lineRule="auto"/>
        <w:rPr>
          <w:ins w:id="2552" w:author="Lin, Yuanyuan" w:date="2019-11-30T16:10:00Z"/>
          <w:rFonts w:ascii="Times" w:hAnsi="Times"/>
          <w:rPrChange w:id="2553" w:author="Lin, Yuanyuan" w:date="2019-12-06T13:27:00Z">
            <w:rPr>
              <w:ins w:id="2554" w:author="Lin, Yuanyuan" w:date="2019-11-30T16:10:00Z"/>
            </w:rPr>
          </w:rPrChange>
        </w:rPr>
      </w:pPr>
    </w:p>
    <w:p w14:paraId="3D454D1F" w14:textId="77F64C5F" w:rsidR="0091783E" w:rsidRPr="00B7063C" w:rsidRDefault="0091783E" w:rsidP="006E1FAA">
      <w:pPr>
        <w:spacing w:after="160" w:line="259" w:lineRule="auto"/>
        <w:rPr>
          <w:ins w:id="2555" w:author="Lin, Yuanyuan" w:date="2019-11-30T16:10:00Z"/>
          <w:rFonts w:ascii="Times" w:hAnsi="Times"/>
          <w:rPrChange w:id="2556" w:author="Lin, Yuanyuan" w:date="2019-12-06T13:27:00Z">
            <w:rPr>
              <w:ins w:id="2557" w:author="Lin, Yuanyuan" w:date="2019-11-30T16:10:00Z"/>
            </w:rPr>
          </w:rPrChange>
        </w:rPr>
      </w:pPr>
    </w:p>
    <w:p w14:paraId="4808CB4F" w14:textId="7E6D5A60" w:rsidR="0091783E" w:rsidRPr="00B7063C" w:rsidRDefault="004E7020">
      <w:pPr>
        <w:jc w:val="center"/>
        <w:rPr>
          <w:ins w:id="2558" w:author="Lin, Yuanyuan" w:date="2019-11-30T16:11:00Z"/>
          <w:rFonts w:ascii="Times" w:hAnsi="Times"/>
          <w:rPrChange w:id="2559" w:author="Lin, Yuanyuan" w:date="2019-12-06T13:27:00Z">
            <w:rPr>
              <w:ins w:id="2560" w:author="Lin, Yuanyuan" w:date="2019-11-30T16:11:00Z"/>
            </w:rPr>
          </w:rPrChange>
        </w:rPr>
        <w:pPrChange w:id="2561" w:author="Lin, Yuanyuan" w:date="2019-12-06T12:38:00Z">
          <w:pPr>
            <w:pStyle w:val="ListParagraph"/>
            <w:ind w:left="1080"/>
          </w:pPr>
        </w:pPrChange>
      </w:pPr>
      <w:ins w:id="2562" w:author="Lin, Yuanyuan" w:date="2019-12-01T19:33:00Z">
        <w:r w:rsidRPr="00B7063C">
          <w:rPr>
            <w:rFonts w:ascii="Times" w:hAnsi="Times"/>
            <w:rPrChange w:id="2563" w:author="Lin, Yuanyuan" w:date="2019-12-06T13:27:00Z">
              <w:rPr/>
            </w:rPrChange>
          </w:rPr>
          <w:t>Table 4.14</w:t>
        </w:r>
      </w:ins>
    </w:p>
    <w:p w14:paraId="1D5F058F" w14:textId="51DA9FED" w:rsidR="0091783E" w:rsidRPr="00B7063C" w:rsidRDefault="0091783E" w:rsidP="00AD7AD0">
      <w:pPr>
        <w:pStyle w:val="ListParagraph"/>
        <w:ind w:left="1080"/>
        <w:rPr>
          <w:ins w:id="2564" w:author="Lin, Yuanyuan" w:date="2019-11-30T16:11:00Z"/>
          <w:rFonts w:ascii="Times" w:hAnsi="Times"/>
          <w:rPrChange w:id="2565" w:author="Lin, Yuanyuan" w:date="2019-12-06T13:27:00Z">
            <w:rPr>
              <w:ins w:id="2566" w:author="Lin, Yuanyuan" w:date="2019-11-30T16:11:00Z"/>
            </w:rPr>
          </w:rPrChange>
        </w:rPr>
      </w:pPr>
    </w:p>
    <w:p w14:paraId="7843D5B7" w14:textId="752A43F3" w:rsidR="003E6AE9" w:rsidRPr="00B7063C" w:rsidRDefault="003E6AE9">
      <w:pPr>
        <w:rPr>
          <w:ins w:id="2567" w:author="Lin, Yuanyuan" w:date="2019-12-01T19:07:00Z"/>
          <w:rFonts w:ascii="Times" w:hAnsi="Times"/>
          <w:rPrChange w:id="2568" w:author="Lin, Yuanyuan" w:date="2019-12-06T13:27:00Z">
            <w:rPr>
              <w:ins w:id="2569" w:author="Lin, Yuanyuan" w:date="2019-12-01T19:07:00Z"/>
            </w:rPr>
          </w:rPrChange>
        </w:rPr>
        <w:pPrChange w:id="2570" w:author="Lin, Yuanyuan" w:date="2019-12-01T19:40:00Z">
          <w:pPr>
            <w:pStyle w:val="ListParagraph"/>
            <w:ind w:left="1080"/>
          </w:pPr>
        </w:pPrChange>
      </w:pPr>
    </w:p>
    <w:p w14:paraId="3F88AA7B" w14:textId="58F8DE5E" w:rsidR="0091783E" w:rsidRPr="009E305C" w:rsidRDefault="009E305C" w:rsidP="009E305C">
      <w:pPr>
        <w:rPr>
          <w:ins w:id="2571" w:author="Lin, Yuanyuan" w:date="2019-11-30T16:11:00Z"/>
          <w:rFonts w:ascii="Times" w:hAnsi="Times"/>
          <w:rPrChange w:id="2572" w:author="Lin, Yuanyuan" w:date="2019-12-07T13:17:00Z">
            <w:rPr>
              <w:ins w:id="2573" w:author="Lin, Yuanyuan" w:date="2019-11-30T16:11:00Z"/>
            </w:rPr>
          </w:rPrChange>
        </w:rPr>
        <w:pPrChange w:id="2574" w:author="Lin, Yuanyuan" w:date="2019-12-07T13:17:00Z">
          <w:pPr>
            <w:pStyle w:val="ListParagraph"/>
            <w:ind w:left="1080"/>
          </w:pPr>
        </w:pPrChange>
      </w:pPr>
      <w:ins w:id="2575" w:author="Lin, Yuanyuan" w:date="2019-12-07T13:17:00Z">
        <w:r w:rsidRPr="009E305C">
          <w:rPr>
            <w:rFonts w:ascii="Times" w:hAnsi="Times"/>
            <w:rPrChange w:id="2576" w:author="Lin, Yuanyuan" w:date="2019-12-07T13:17:00Z">
              <w:rPr/>
            </w:rPrChange>
          </w:rPr>
          <w:t>Below is a plot of the binned residual between expected values and average residual.  It shows that most of the points fall into the confidence bands.</w:t>
        </w:r>
      </w:ins>
    </w:p>
    <w:p w14:paraId="34ECCBA9" w14:textId="6F2D4D56" w:rsidR="0091783E" w:rsidRPr="00B7063C" w:rsidRDefault="0091783E" w:rsidP="00AD7AD0">
      <w:pPr>
        <w:pStyle w:val="ListParagraph"/>
        <w:ind w:left="1080"/>
        <w:rPr>
          <w:ins w:id="2577" w:author="Lin, Yuanyuan" w:date="2019-11-30T16:11:00Z"/>
          <w:rFonts w:ascii="Times" w:hAnsi="Times"/>
          <w:rPrChange w:id="2578" w:author="Lin, Yuanyuan" w:date="2019-12-06T13:27:00Z">
            <w:rPr>
              <w:ins w:id="2579" w:author="Lin, Yuanyuan" w:date="2019-11-30T16:11:00Z"/>
            </w:rPr>
          </w:rPrChange>
        </w:rPr>
      </w:pPr>
    </w:p>
    <w:p w14:paraId="737E78BB" w14:textId="03E887BD" w:rsidR="0091783E" w:rsidRPr="00B7063C" w:rsidRDefault="0091783E" w:rsidP="00AD7AD0">
      <w:pPr>
        <w:pStyle w:val="ListParagraph"/>
        <w:ind w:left="1080"/>
        <w:rPr>
          <w:ins w:id="2580" w:author="Lin, Yuanyuan" w:date="2019-11-30T16:11:00Z"/>
          <w:rFonts w:ascii="Times" w:hAnsi="Times"/>
          <w:rPrChange w:id="2581" w:author="Lin, Yuanyuan" w:date="2019-12-06T13:27:00Z">
            <w:rPr>
              <w:ins w:id="2582" w:author="Lin, Yuanyuan" w:date="2019-11-30T16:11:00Z"/>
            </w:rPr>
          </w:rPrChange>
        </w:rPr>
      </w:pPr>
    </w:p>
    <w:p w14:paraId="226011E1" w14:textId="37FCD03B" w:rsidR="0091783E" w:rsidRPr="00B7063C" w:rsidRDefault="009B6A1C" w:rsidP="00AD7AD0">
      <w:pPr>
        <w:pStyle w:val="ListParagraph"/>
        <w:ind w:left="1080"/>
        <w:rPr>
          <w:ins w:id="2583" w:author="Lin, Yuanyuan" w:date="2019-11-30T16:11:00Z"/>
          <w:rFonts w:ascii="Times" w:hAnsi="Times"/>
          <w:rPrChange w:id="2584" w:author="Lin, Yuanyuan" w:date="2019-12-06T13:27:00Z">
            <w:rPr>
              <w:ins w:id="2585" w:author="Lin, Yuanyuan" w:date="2019-11-30T16:11:00Z"/>
            </w:rPr>
          </w:rPrChange>
        </w:rPr>
      </w:pPr>
      <w:ins w:id="2586" w:author="Lin, Yuanyuan" w:date="2019-11-30T16:11:00Z">
        <w:r w:rsidRPr="00B7063C">
          <w:rPr>
            <w:rFonts w:ascii="Times" w:hAnsi="Times"/>
            <w:noProof/>
            <w:rPrChange w:id="2587" w:author="Lin, Yuanyuan" w:date="2019-12-06T13:27:00Z">
              <w:rPr>
                <w:noProof/>
              </w:rPr>
            </w:rPrChange>
          </w:rPr>
          <w:drawing>
            <wp:anchor distT="0" distB="0" distL="114300" distR="114300" simplePos="0" relativeHeight="251694080" behindDoc="1" locked="0" layoutInCell="1" allowOverlap="1" wp14:anchorId="7DF73B27" wp14:editId="5CF08F24">
              <wp:simplePos x="0" y="0"/>
              <wp:positionH relativeFrom="column">
                <wp:posOffset>878436</wp:posOffset>
              </wp:positionH>
              <wp:positionV relativeFrom="paragraph">
                <wp:posOffset>62230</wp:posOffset>
              </wp:positionV>
              <wp:extent cx="3884205" cy="2517679"/>
              <wp:effectExtent l="0" t="0" r="2540" b="0"/>
              <wp:wrapNone/>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30 at 4.04.3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84205" cy="2517679"/>
                      </a:xfrm>
                      <a:prstGeom prst="rect">
                        <a:avLst/>
                      </a:prstGeom>
                    </pic:spPr>
                  </pic:pic>
                </a:graphicData>
              </a:graphic>
              <wp14:sizeRelH relativeFrom="page">
                <wp14:pctWidth>0</wp14:pctWidth>
              </wp14:sizeRelH>
              <wp14:sizeRelV relativeFrom="page">
                <wp14:pctHeight>0</wp14:pctHeight>
              </wp14:sizeRelV>
            </wp:anchor>
          </w:drawing>
        </w:r>
      </w:ins>
    </w:p>
    <w:p w14:paraId="7D3AA92F" w14:textId="537E2701" w:rsidR="0091783E" w:rsidRPr="00B7063C" w:rsidRDefault="0091783E" w:rsidP="00AD7AD0">
      <w:pPr>
        <w:pStyle w:val="ListParagraph"/>
        <w:ind w:left="1080"/>
        <w:rPr>
          <w:ins w:id="2588" w:author="Lin, Yuanyuan" w:date="2019-11-30T16:11:00Z"/>
          <w:rFonts w:ascii="Times" w:hAnsi="Times"/>
          <w:rPrChange w:id="2589" w:author="Lin, Yuanyuan" w:date="2019-12-06T13:27:00Z">
            <w:rPr>
              <w:ins w:id="2590" w:author="Lin, Yuanyuan" w:date="2019-11-30T16:11:00Z"/>
            </w:rPr>
          </w:rPrChange>
        </w:rPr>
      </w:pPr>
    </w:p>
    <w:p w14:paraId="246D7E9D" w14:textId="14158C61" w:rsidR="0091783E" w:rsidRPr="00B7063C" w:rsidRDefault="0091783E" w:rsidP="00AD7AD0">
      <w:pPr>
        <w:pStyle w:val="ListParagraph"/>
        <w:ind w:left="1080"/>
        <w:rPr>
          <w:ins w:id="2591" w:author="Lin, Yuanyuan" w:date="2019-11-30T16:11:00Z"/>
          <w:rFonts w:ascii="Times" w:hAnsi="Times"/>
          <w:rPrChange w:id="2592" w:author="Lin, Yuanyuan" w:date="2019-12-06T13:27:00Z">
            <w:rPr>
              <w:ins w:id="2593" w:author="Lin, Yuanyuan" w:date="2019-11-30T16:11:00Z"/>
            </w:rPr>
          </w:rPrChange>
        </w:rPr>
      </w:pPr>
    </w:p>
    <w:p w14:paraId="4B957FBC" w14:textId="47F3DF21" w:rsidR="0091783E" w:rsidRPr="00B7063C" w:rsidRDefault="0091783E" w:rsidP="00AD7AD0">
      <w:pPr>
        <w:pStyle w:val="ListParagraph"/>
        <w:ind w:left="1080"/>
        <w:rPr>
          <w:ins w:id="2594" w:author="Lin, Yuanyuan" w:date="2019-11-30T16:11:00Z"/>
          <w:rFonts w:ascii="Times" w:hAnsi="Times"/>
          <w:rPrChange w:id="2595" w:author="Lin, Yuanyuan" w:date="2019-12-06T13:27:00Z">
            <w:rPr>
              <w:ins w:id="2596" w:author="Lin, Yuanyuan" w:date="2019-11-30T16:11:00Z"/>
            </w:rPr>
          </w:rPrChange>
        </w:rPr>
      </w:pPr>
    </w:p>
    <w:p w14:paraId="06AAE4C8" w14:textId="78C6034B" w:rsidR="0091783E" w:rsidRPr="00B7063C" w:rsidRDefault="0091783E" w:rsidP="00AD7AD0">
      <w:pPr>
        <w:pStyle w:val="ListParagraph"/>
        <w:ind w:left="1080"/>
        <w:rPr>
          <w:ins w:id="2597" w:author="Lin, Yuanyuan" w:date="2019-11-30T16:11:00Z"/>
          <w:rFonts w:ascii="Times" w:hAnsi="Times"/>
          <w:rPrChange w:id="2598" w:author="Lin, Yuanyuan" w:date="2019-12-06T13:27:00Z">
            <w:rPr>
              <w:ins w:id="2599" w:author="Lin, Yuanyuan" w:date="2019-11-30T16:11:00Z"/>
            </w:rPr>
          </w:rPrChange>
        </w:rPr>
      </w:pPr>
    </w:p>
    <w:p w14:paraId="504B1927" w14:textId="52CC76E6" w:rsidR="0091783E" w:rsidRPr="00B7063C" w:rsidRDefault="0091783E" w:rsidP="00AD7AD0">
      <w:pPr>
        <w:pStyle w:val="ListParagraph"/>
        <w:ind w:left="1080"/>
        <w:rPr>
          <w:ins w:id="2600" w:author="Lin, Yuanyuan" w:date="2019-11-30T16:11:00Z"/>
          <w:rFonts w:ascii="Times" w:hAnsi="Times"/>
          <w:rPrChange w:id="2601" w:author="Lin, Yuanyuan" w:date="2019-12-06T13:27:00Z">
            <w:rPr>
              <w:ins w:id="2602" w:author="Lin, Yuanyuan" w:date="2019-11-30T16:11:00Z"/>
            </w:rPr>
          </w:rPrChange>
        </w:rPr>
      </w:pPr>
    </w:p>
    <w:p w14:paraId="5DE2A48A" w14:textId="10F0F0F8" w:rsidR="0091783E" w:rsidRPr="00B7063C" w:rsidRDefault="0091783E" w:rsidP="00AD7AD0">
      <w:pPr>
        <w:pStyle w:val="ListParagraph"/>
        <w:ind w:left="1080"/>
        <w:rPr>
          <w:ins w:id="2603" w:author="Lin, Yuanyuan" w:date="2019-11-30T16:11:00Z"/>
          <w:rFonts w:ascii="Times" w:hAnsi="Times"/>
          <w:rPrChange w:id="2604" w:author="Lin, Yuanyuan" w:date="2019-12-06T13:27:00Z">
            <w:rPr>
              <w:ins w:id="2605" w:author="Lin, Yuanyuan" w:date="2019-11-30T16:11:00Z"/>
            </w:rPr>
          </w:rPrChange>
        </w:rPr>
      </w:pPr>
    </w:p>
    <w:p w14:paraId="5898D84C" w14:textId="11443314" w:rsidR="0091783E" w:rsidRPr="00B7063C" w:rsidRDefault="0091783E" w:rsidP="00AD7AD0">
      <w:pPr>
        <w:pStyle w:val="ListParagraph"/>
        <w:ind w:left="1080"/>
        <w:rPr>
          <w:ins w:id="2606" w:author="Lin, Yuanyuan" w:date="2019-11-30T16:11:00Z"/>
          <w:rFonts w:ascii="Times" w:hAnsi="Times"/>
          <w:rPrChange w:id="2607" w:author="Lin, Yuanyuan" w:date="2019-12-06T13:27:00Z">
            <w:rPr>
              <w:ins w:id="2608" w:author="Lin, Yuanyuan" w:date="2019-11-30T16:11:00Z"/>
            </w:rPr>
          </w:rPrChange>
        </w:rPr>
      </w:pPr>
    </w:p>
    <w:p w14:paraId="1D8A7666" w14:textId="47B1BF61" w:rsidR="0091783E" w:rsidRPr="00B7063C" w:rsidRDefault="0091783E" w:rsidP="00AD7AD0">
      <w:pPr>
        <w:pStyle w:val="ListParagraph"/>
        <w:ind w:left="1080"/>
        <w:rPr>
          <w:ins w:id="2609" w:author="Lin, Yuanyuan" w:date="2019-11-30T16:11:00Z"/>
          <w:rFonts w:ascii="Times" w:hAnsi="Times"/>
          <w:rPrChange w:id="2610" w:author="Lin, Yuanyuan" w:date="2019-12-06T13:27:00Z">
            <w:rPr>
              <w:ins w:id="2611" w:author="Lin, Yuanyuan" w:date="2019-11-30T16:11:00Z"/>
            </w:rPr>
          </w:rPrChange>
        </w:rPr>
      </w:pPr>
    </w:p>
    <w:p w14:paraId="1093E490" w14:textId="05C146B0" w:rsidR="0091783E" w:rsidRPr="00B7063C" w:rsidRDefault="0091783E" w:rsidP="00AD7AD0">
      <w:pPr>
        <w:pStyle w:val="ListParagraph"/>
        <w:ind w:left="1080"/>
        <w:rPr>
          <w:ins w:id="2612" w:author="Lin, Yuanyuan" w:date="2019-11-30T16:12:00Z"/>
          <w:rFonts w:ascii="Times" w:hAnsi="Times"/>
          <w:rPrChange w:id="2613" w:author="Lin, Yuanyuan" w:date="2019-12-06T13:27:00Z">
            <w:rPr>
              <w:ins w:id="2614" w:author="Lin, Yuanyuan" w:date="2019-11-30T16:12:00Z"/>
            </w:rPr>
          </w:rPrChange>
        </w:rPr>
      </w:pPr>
    </w:p>
    <w:p w14:paraId="4A43251B" w14:textId="4FAA3CF0" w:rsidR="0091783E" w:rsidRPr="00B7063C" w:rsidRDefault="0091783E" w:rsidP="00AD7AD0">
      <w:pPr>
        <w:pStyle w:val="ListParagraph"/>
        <w:ind w:left="1080"/>
        <w:rPr>
          <w:ins w:id="2615" w:author="Lin, Yuanyuan" w:date="2019-11-30T16:12:00Z"/>
          <w:rFonts w:ascii="Times" w:hAnsi="Times"/>
          <w:rPrChange w:id="2616" w:author="Lin, Yuanyuan" w:date="2019-12-06T13:27:00Z">
            <w:rPr>
              <w:ins w:id="2617" w:author="Lin, Yuanyuan" w:date="2019-11-30T16:12:00Z"/>
            </w:rPr>
          </w:rPrChange>
        </w:rPr>
      </w:pPr>
    </w:p>
    <w:p w14:paraId="21872E80" w14:textId="35DE549B" w:rsidR="0091783E" w:rsidRPr="00B7063C" w:rsidRDefault="0091783E" w:rsidP="00AD7AD0">
      <w:pPr>
        <w:pStyle w:val="ListParagraph"/>
        <w:ind w:left="1080"/>
        <w:rPr>
          <w:ins w:id="2618" w:author="Lin, Yuanyuan" w:date="2019-12-06T12:41:00Z"/>
          <w:rFonts w:ascii="Times" w:hAnsi="Times"/>
          <w:rPrChange w:id="2619" w:author="Lin, Yuanyuan" w:date="2019-12-06T13:27:00Z">
            <w:rPr>
              <w:ins w:id="2620" w:author="Lin, Yuanyuan" w:date="2019-12-06T12:41:00Z"/>
            </w:rPr>
          </w:rPrChange>
        </w:rPr>
      </w:pPr>
    </w:p>
    <w:p w14:paraId="2D6099F3" w14:textId="6DFEB85F" w:rsidR="00D17A8A" w:rsidRPr="00B7063C" w:rsidRDefault="00D17A8A" w:rsidP="00AD7AD0">
      <w:pPr>
        <w:pStyle w:val="ListParagraph"/>
        <w:ind w:left="1080"/>
        <w:rPr>
          <w:ins w:id="2621" w:author="Lin, Yuanyuan" w:date="2019-12-06T12:41:00Z"/>
          <w:rFonts w:ascii="Times" w:hAnsi="Times"/>
          <w:rPrChange w:id="2622" w:author="Lin, Yuanyuan" w:date="2019-12-06T13:27:00Z">
            <w:rPr>
              <w:ins w:id="2623" w:author="Lin, Yuanyuan" w:date="2019-12-06T12:41:00Z"/>
            </w:rPr>
          </w:rPrChange>
        </w:rPr>
      </w:pPr>
    </w:p>
    <w:p w14:paraId="5FF3FE16" w14:textId="77777777" w:rsidR="00D17A8A" w:rsidRPr="00B7063C" w:rsidRDefault="00D17A8A" w:rsidP="00AD7AD0">
      <w:pPr>
        <w:pStyle w:val="ListParagraph"/>
        <w:ind w:left="1080"/>
        <w:rPr>
          <w:ins w:id="2624" w:author="Lin, Yuanyuan" w:date="2019-11-30T16:11:00Z"/>
          <w:rFonts w:ascii="Times" w:hAnsi="Times"/>
          <w:rPrChange w:id="2625" w:author="Lin, Yuanyuan" w:date="2019-12-06T13:27:00Z">
            <w:rPr>
              <w:ins w:id="2626" w:author="Lin, Yuanyuan" w:date="2019-11-30T16:11:00Z"/>
            </w:rPr>
          </w:rPrChange>
        </w:rPr>
      </w:pPr>
    </w:p>
    <w:p w14:paraId="5FD10111" w14:textId="4A0F342A" w:rsidR="0091783E" w:rsidRPr="00B7063C" w:rsidRDefault="0091783E" w:rsidP="00AD7AD0">
      <w:pPr>
        <w:pStyle w:val="ListParagraph"/>
        <w:ind w:left="1080"/>
        <w:rPr>
          <w:ins w:id="2627" w:author="Lin, Yuanyuan" w:date="2019-11-30T16:12:00Z"/>
          <w:rFonts w:ascii="Times" w:hAnsi="Times"/>
          <w:rPrChange w:id="2628" w:author="Lin, Yuanyuan" w:date="2019-12-06T13:27:00Z">
            <w:rPr>
              <w:ins w:id="2629" w:author="Lin, Yuanyuan" w:date="2019-11-30T16:12:00Z"/>
            </w:rPr>
          </w:rPrChange>
        </w:rPr>
      </w:pPr>
    </w:p>
    <w:p w14:paraId="51819CB6" w14:textId="2473FAAB" w:rsidR="0091783E" w:rsidRPr="00B7063C" w:rsidRDefault="0091783E" w:rsidP="00AD7AD0">
      <w:pPr>
        <w:pStyle w:val="ListParagraph"/>
        <w:ind w:left="1080"/>
        <w:rPr>
          <w:ins w:id="2630" w:author="Lin, Yuanyuan" w:date="2019-12-06T12:41:00Z"/>
          <w:rFonts w:ascii="Times" w:hAnsi="Times"/>
          <w:rPrChange w:id="2631" w:author="Lin, Yuanyuan" w:date="2019-12-06T13:27:00Z">
            <w:rPr>
              <w:ins w:id="2632" w:author="Lin, Yuanyuan" w:date="2019-12-06T12:41:00Z"/>
            </w:rPr>
          </w:rPrChange>
        </w:rPr>
      </w:pPr>
    </w:p>
    <w:p w14:paraId="10643363" w14:textId="77777777" w:rsidR="00D17A8A" w:rsidRPr="00B7063C" w:rsidRDefault="00D17A8A" w:rsidP="00AD7AD0">
      <w:pPr>
        <w:pStyle w:val="ListParagraph"/>
        <w:ind w:left="1080"/>
        <w:rPr>
          <w:ins w:id="2633" w:author="Lin, Yuanyuan" w:date="2019-11-30T16:12:00Z"/>
          <w:rFonts w:ascii="Times" w:hAnsi="Times"/>
          <w:rPrChange w:id="2634" w:author="Lin, Yuanyuan" w:date="2019-12-06T13:27:00Z">
            <w:rPr>
              <w:ins w:id="2635" w:author="Lin, Yuanyuan" w:date="2019-11-30T16:12:00Z"/>
            </w:rPr>
          </w:rPrChange>
        </w:rPr>
      </w:pPr>
    </w:p>
    <w:p w14:paraId="4215DAA1" w14:textId="4CE5557A" w:rsidR="004E7020" w:rsidRPr="00B7063C" w:rsidRDefault="004E7020" w:rsidP="004E7020">
      <w:pPr>
        <w:jc w:val="center"/>
        <w:rPr>
          <w:ins w:id="2636" w:author="Lin, Yuanyuan" w:date="2019-12-01T19:33:00Z"/>
          <w:rFonts w:ascii="Times" w:hAnsi="Times"/>
          <w:rPrChange w:id="2637" w:author="Lin, Yuanyuan" w:date="2019-12-06T13:27:00Z">
            <w:rPr>
              <w:ins w:id="2638" w:author="Lin, Yuanyuan" w:date="2019-12-01T19:33:00Z"/>
            </w:rPr>
          </w:rPrChange>
        </w:rPr>
      </w:pPr>
      <w:ins w:id="2639" w:author="Lin, Yuanyuan" w:date="2019-12-01T19:33:00Z">
        <w:r w:rsidRPr="00B7063C">
          <w:rPr>
            <w:rFonts w:ascii="Times" w:hAnsi="Times"/>
            <w:rPrChange w:id="2640" w:author="Lin, Yuanyuan" w:date="2019-12-06T13:27:00Z">
              <w:rPr/>
            </w:rPrChange>
          </w:rPr>
          <w:t>Table 4.15</w:t>
        </w:r>
      </w:ins>
    </w:p>
    <w:p w14:paraId="0C1923AE" w14:textId="079C2EC9" w:rsidR="0091783E" w:rsidRPr="00B7063C" w:rsidRDefault="00861275" w:rsidP="00AD7AD0">
      <w:pPr>
        <w:pStyle w:val="ListParagraph"/>
        <w:ind w:left="1080"/>
        <w:rPr>
          <w:ins w:id="2641" w:author="Lin, Yuanyuan" w:date="2019-11-30T16:12:00Z"/>
          <w:rFonts w:ascii="Times" w:hAnsi="Times"/>
          <w:rPrChange w:id="2642" w:author="Lin, Yuanyuan" w:date="2019-12-06T13:27:00Z">
            <w:rPr>
              <w:ins w:id="2643" w:author="Lin, Yuanyuan" w:date="2019-11-30T16:12:00Z"/>
            </w:rPr>
          </w:rPrChange>
        </w:rPr>
      </w:pPr>
      <w:ins w:id="2644" w:author="Lin, Yuanyuan" w:date="2019-11-30T16:12:00Z">
        <w:r w:rsidRPr="00B7063C">
          <w:rPr>
            <w:rFonts w:ascii="Times" w:hAnsi="Times"/>
            <w:noProof/>
            <w:rPrChange w:id="2645" w:author="Lin, Yuanyuan" w:date="2019-12-06T13:27:00Z">
              <w:rPr>
                <w:noProof/>
              </w:rPr>
            </w:rPrChange>
          </w:rPr>
          <w:drawing>
            <wp:anchor distT="0" distB="0" distL="114300" distR="114300" simplePos="0" relativeHeight="251695104" behindDoc="1" locked="0" layoutInCell="1" allowOverlap="1" wp14:anchorId="6B26BD19" wp14:editId="038D80FE">
              <wp:simplePos x="0" y="0"/>
              <wp:positionH relativeFrom="column">
                <wp:posOffset>873125</wp:posOffset>
              </wp:positionH>
              <wp:positionV relativeFrom="paragraph">
                <wp:posOffset>36657</wp:posOffset>
              </wp:positionV>
              <wp:extent cx="4010847" cy="2514419"/>
              <wp:effectExtent l="0" t="0" r="2540" b="635"/>
              <wp:wrapNone/>
              <wp:docPr id="36" name="Picture 3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30 at 4.04.44 PM.png"/>
                      <pic:cNvPicPr/>
                    </pic:nvPicPr>
                    <pic:blipFill>
                      <a:blip r:embed="rId39">
                        <a:extLst>
                          <a:ext uri="{28A0092B-C50C-407E-A947-70E740481C1C}">
                            <a14:useLocalDpi xmlns:a14="http://schemas.microsoft.com/office/drawing/2010/main" val="0"/>
                          </a:ext>
                        </a:extLst>
                      </a:blip>
                      <a:stretch>
                        <a:fillRect/>
                      </a:stretch>
                    </pic:blipFill>
                    <pic:spPr>
                      <a:xfrm>
                        <a:off x="0" y="0"/>
                        <a:ext cx="4010847" cy="2514419"/>
                      </a:xfrm>
                      <a:prstGeom prst="rect">
                        <a:avLst/>
                      </a:prstGeom>
                    </pic:spPr>
                  </pic:pic>
                </a:graphicData>
              </a:graphic>
              <wp14:sizeRelH relativeFrom="page">
                <wp14:pctWidth>0</wp14:pctWidth>
              </wp14:sizeRelH>
              <wp14:sizeRelV relativeFrom="page">
                <wp14:pctHeight>0</wp14:pctHeight>
              </wp14:sizeRelV>
            </wp:anchor>
          </w:drawing>
        </w:r>
      </w:ins>
    </w:p>
    <w:p w14:paraId="67C6E87E" w14:textId="3C7FA2FA" w:rsidR="0091783E" w:rsidRPr="00B7063C" w:rsidRDefault="0091783E" w:rsidP="00AD7AD0">
      <w:pPr>
        <w:pStyle w:val="ListParagraph"/>
        <w:ind w:left="1080"/>
        <w:rPr>
          <w:ins w:id="2646" w:author="Lin, Yuanyuan" w:date="2019-11-30T16:12:00Z"/>
          <w:rFonts w:ascii="Times" w:hAnsi="Times"/>
          <w:rPrChange w:id="2647" w:author="Lin, Yuanyuan" w:date="2019-12-06T13:27:00Z">
            <w:rPr>
              <w:ins w:id="2648" w:author="Lin, Yuanyuan" w:date="2019-11-30T16:12:00Z"/>
            </w:rPr>
          </w:rPrChange>
        </w:rPr>
      </w:pPr>
    </w:p>
    <w:p w14:paraId="1C50DCA0" w14:textId="5432F824" w:rsidR="0091783E" w:rsidRPr="00B7063C" w:rsidRDefault="0091783E" w:rsidP="00AD7AD0">
      <w:pPr>
        <w:pStyle w:val="ListParagraph"/>
        <w:ind w:left="1080"/>
        <w:rPr>
          <w:ins w:id="2649" w:author="Lin, Yuanyuan" w:date="2019-11-30T16:12:00Z"/>
          <w:rFonts w:ascii="Times" w:hAnsi="Times"/>
          <w:rPrChange w:id="2650" w:author="Lin, Yuanyuan" w:date="2019-12-06T13:27:00Z">
            <w:rPr>
              <w:ins w:id="2651" w:author="Lin, Yuanyuan" w:date="2019-11-30T16:12:00Z"/>
            </w:rPr>
          </w:rPrChange>
        </w:rPr>
      </w:pPr>
    </w:p>
    <w:p w14:paraId="7E40B5C1" w14:textId="1389BBA1" w:rsidR="0091783E" w:rsidRPr="00B7063C" w:rsidRDefault="0091783E" w:rsidP="00AD7AD0">
      <w:pPr>
        <w:pStyle w:val="ListParagraph"/>
        <w:ind w:left="1080"/>
        <w:rPr>
          <w:ins w:id="2652" w:author="Lin, Yuanyuan" w:date="2019-11-30T16:12:00Z"/>
          <w:rFonts w:ascii="Times" w:hAnsi="Times"/>
          <w:rPrChange w:id="2653" w:author="Lin, Yuanyuan" w:date="2019-12-06T13:27:00Z">
            <w:rPr>
              <w:ins w:id="2654" w:author="Lin, Yuanyuan" w:date="2019-11-30T16:12:00Z"/>
            </w:rPr>
          </w:rPrChange>
        </w:rPr>
      </w:pPr>
    </w:p>
    <w:p w14:paraId="25EFD58C" w14:textId="660D54C5" w:rsidR="0091783E" w:rsidRPr="00B7063C" w:rsidRDefault="0091783E" w:rsidP="00AD7AD0">
      <w:pPr>
        <w:pStyle w:val="ListParagraph"/>
        <w:ind w:left="1080"/>
        <w:rPr>
          <w:ins w:id="2655" w:author="Lin, Yuanyuan" w:date="2019-11-30T16:12:00Z"/>
          <w:rFonts w:ascii="Times" w:hAnsi="Times"/>
          <w:rPrChange w:id="2656" w:author="Lin, Yuanyuan" w:date="2019-12-06T13:27:00Z">
            <w:rPr>
              <w:ins w:id="2657" w:author="Lin, Yuanyuan" w:date="2019-11-30T16:12:00Z"/>
            </w:rPr>
          </w:rPrChange>
        </w:rPr>
      </w:pPr>
    </w:p>
    <w:p w14:paraId="75D9CB10" w14:textId="390B3AE2" w:rsidR="0091783E" w:rsidRPr="00B7063C" w:rsidRDefault="0091783E" w:rsidP="009C4ADC">
      <w:pPr>
        <w:rPr>
          <w:ins w:id="2658" w:author="Lin, Yuanyuan" w:date="2019-12-01T15:39:00Z"/>
          <w:rFonts w:ascii="Times" w:hAnsi="Times"/>
          <w:rPrChange w:id="2659" w:author="Lin, Yuanyuan" w:date="2019-12-06T13:27:00Z">
            <w:rPr>
              <w:ins w:id="2660" w:author="Lin, Yuanyuan" w:date="2019-12-01T15:39:00Z"/>
            </w:rPr>
          </w:rPrChange>
        </w:rPr>
      </w:pPr>
    </w:p>
    <w:p w14:paraId="7EDECB5C" w14:textId="442C91C4" w:rsidR="00781B58" w:rsidRPr="00B7063C" w:rsidRDefault="00781B58" w:rsidP="009C4ADC">
      <w:pPr>
        <w:rPr>
          <w:ins w:id="2661" w:author="Lin, Yuanyuan" w:date="2019-12-01T15:39:00Z"/>
          <w:rFonts w:ascii="Times" w:hAnsi="Times"/>
          <w:rPrChange w:id="2662" w:author="Lin, Yuanyuan" w:date="2019-12-06T13:27:00Z">
            <w:rPr>
              <w:ins w:id="2663" w:author="Lin, Yuanyuan" w:date="2019-12-01T15:39:00Z"/>
            </w:rPr>
          </w:rPrChange>
        </w:rPr>
      </w:pPr>
    </w:p>
    <w:p w14:paraId="7CE0E417" w14:textId="5A9B4907" w:rsidR="00781B58" w:rsidRPr="00B7063C" w:rsidRDefault="00781B58" w:rsidP="009C4ADC">
      <w:pPr>
        <w:rPr>
          <w:ins w:id="2664" w:author="Lin, Yuanyuan" w:date="2019-12-01T15:39:00Z"/>
          <w:rFonts w:ascii="Times" w:hAnsi="Times"/>
          <w:rPrChange w:id="2665" w:author="Lin, Yuanyuan" w:date="2019-12-06T13:27:00Z">
            <w:rPr>
              <w:ins w:id="2666" w:author="Lin, Yuanyuan" w:date="2019-12-01T15:39:00Z"/>
            </w:rPr>
          </w:rPrChange>
        </w:rPr>
      </w:pPr>
    </w:p>
    <w:p w14:paraId="124D895B" w14:textId="439B2C8B" w:rsidR="00781B58" w:rsidRPr="00B7063C" w:rsidRDefault="00781B58" w:rsidP="009C4ADC">
      <w:pPr>
        <w:rPr>
          <w:ins w:id="2667" w:author="Lin, Yuanyuan" w:date="2019-12-01T15:39:00Z"/>
          <w:rFonts w:ascii="Times" w:hAnsi="Times"/>
          <w:rPrChange w:id="2668" w:author="Lin, Yuanyuan" w:date="2019-12-06T13:27:00Z">
            <w:rPr>
              <w:ins w:id="2669" w:author="Lin, Yuanyuan" w:date="2019-12-01T15:39:00Z"/>
            </w:rPr>
          </w:rPrChange>
        </w:rPr>
      </w:pPr>
    </w:p>
    <w:p w14:paraId="3308AB16" w14:textId="6E98359E" w:rsidR="00781B58" w:rsidRPr="00B7063C" w:rsidRDefault="00781B58" w:rsidP="009C4ADC">
      <w:pPr>
        <w:rPr>
          <w:ins w:id="2670" w:author="Lin, Yuanyuan" w:date="2019-12-01T15:39:00Z"/>
          <w:rFonts w:ascii="Times" w:hAnsi="Times"/>
          <w:rPrChange w:id="2671" w:author="Lin, Yuanyuan" w:date="2019-12-06T13:27:00Z">
            <w:rPr>
              <w:ins w:id="2672" w:author="Lin, Yuanyuan" w:date="2019-12-01T15:39:00Z"/>
            </w:rPr>
          </w:rPrChange>
        </w:rPr>
      </w:pPr>
    </w:p>
    <w:p w14:paraId="604DEB4D" w14:textId="2848E162" w:rsidR="00781B58" w:rsidRPr="00B7063C" w:rsidRDefault="00781B58" w:rsidP="009C4ADC">
      <w:pPr>
        <w:rPr>
          <w:ins w:id="2673" w:author="Lin, Yuanyuan" w:date="2019-12-01T15:39:00Z"/>
          <w:rFonts w:ascii="Times" w:hAnsi="Times"/>
          <w:rPrChange w:id="2674" w:author="Lin, Yuanyuan" w:date="2019-12-06T13:27:00Z">
            <w:rPr>
              <w:ins w:id="2675" w:author="Lin, Yuanyuan" w:date="2019-12-01T15:39:00Z"/>
            </w:rPr>
          </w:rPrChange>
        </w:rPr>
      </w:pPr>
    </w:p>
    <w:p w14:paraId="0EFB4279" w14:textId="5831D593" w:rsidR="00781B58" w:rsidRPr="00B7063C" w:rsidRDefault="00781B58" w:rsidP="009C4ADC">
      <w:pPr>
        <w:rPr>
          <w:ins w:id="2676" w:author="Lin, Yuanyuan" w:date="2019-12-01T15:39:00Z"/>
          <w:rFonts w:ascii="Times" w:hAnsi="Times"/>
          <w:rPrChange w:id="2677" w:author="Lin, Yuanyuan" w:date="2019-12-06T13:27:00Z">
            <w:rPr>
              <w:ins w:id="2678" w:author="Lin, Yuanyuan" w:date="2019-12-01T15:39:00Z"/>
            </w:rPr>
          </w:rPrChange>
        </w:rPr>
      </w:pPr>
    </w:p>
    <w:p w14:paraId="0ADB5C65" w14:textId="1C744910" w:rsidR="00781B58" w:rsidRPr="00B7063C" w:rsidRDefault="00781B58" w:rsidP="009C4ADC">
      <w:pPr>
        <w:rPr>
          <w:ins w:id="2679" w:author="Lin, Yuanyuan" w:date="2019-12-01T15:39:00Z"/>
          <w:rFonts w:ascii="Times" w:hAnsi="Times"/>
          <w:rPrChange w:id="2680" w:author="Lin, Yuanyuan" w:date="2019-12-06T13:27:00Z">
            <w:rPr>
              <w:ins w:id="2681" w:author="Lin, Yuanyuan" w:date="2019-12-01T15:39:00Z"/>
            </w:rPr>
          </w:rPrChange>
        </w:rPr>
      </w:pPr>
    </w:p>
    <w:p w14:paraId="3423B165" w14:textId="58594D93" w:rsidR="00781B58" w:rsidRPr="00B7063C" w:rsidRDefault="00781B58" w:rsidP="009C4ADC">
      <w:pPr>
        <w:rPr>
          <w:ins w:id="2682" w:author="Lin, Yuanyuan" w:date="2019-12-01T15:39:00Z"/>
          <w:rFonts w:ascii="Times" w:hAnsi="Times"/>
          <w:rPrChange w:id="2683" w:author="Lin, Yuanyuan" w:date="2019-12-06T13:27:00Z">
            <w:rPr>
              <w:ins w:id="2684" w:author="Lin, Yuanyuan" w:date="2019-12-01T15:39:00Z"/>
            </w:rPr>
          </w:rPrChange>
        </w:rPr>
      </w:pPr>
    </w:p>
    <w:p w14:paraId="7501F117" w14:textId="668B06C0" w:rsidR="00781B58" w:rsidRPr="00B7063C" w:rsidRDefault="00781B58" w:rsidP="009C4ADC">
      <w:pPr>
        <w:rPr>
          <w:ins w:id="2685" w:author="Lin, Yuanyuan" w:date="2019-12-01T15:39:00Z"/>
          <w:rFonts w:ascii="Times" w:hAnsi="Times"/>
          <w:rPrChange w:id="2686" w:author="Lin, Yuanyuan" w:date="2019-12-06T13:27:00Z">
            <w:rPr>
              <w:ins w:id="2687" w:author="Lin, Yuanyuan" w:date="2019-12-01T15:39:00Z"/>
            </w:rPr>
          </w:rPrChange>
        </w:rPr>
      </w:pPr>
    </w:p>
    <w:p w14:paraId="544080AC" w14:textId="77777777" w:rsidR="0091783E" w:rsidRPr="00B7063C" w:rsidRDefault="0091783E">
      <w:pPr>
        <w:rPr>
          <w:ins w:id="2688" w:author="Lin, Yuanyuan" w:date="2019-11-29T09:52:00Z"/>
          <w:rFonts w:ascii="Times" w:hAnsi="Times"/>
          <w:rPrChange w:id="2689" w:author="Lin, Yuanyuan" w:date="2019-12-06T13:27:00Z">
            <w:rPr>
              <w:ins w:id="2690" w:author="Lin, Yuanyuan" w:date="2019-11-29T09:52:00Z"/>
            </w:rPr>
          </w:rPrChange>
        </w:rPr>
        <w:pPrChange w:id="2691" w:author="Lin, Yuanyuan" w:date="2019-12-01T19:01:00Z">
          <w:pPr>
            <w:pStyle w:val="ListParagraph"/>
            <w:ind w:left="1080"/>
          </w:pPr>
        </w:pPrChange>
      </w:pPr>
    </w:p>
    <w:p w14:paraId="3CB39108" w14:textId="1F775C7E" w:rsidR="00A10C9D" w:rsidRDefault="004E7020">
      <w:pPr>
        <w:jc w:val="center"/>
        <w:rPr>
          <w:ins w:id="2692" w:author="Lin, Yuanyuan" w:date="2019-12-07T13:25:00Z"/>
          <w:rFonts w:ascii="Times" w:hAnsi="Times"/>
        </w:rPr>
      </w:pPr>
      <w:ins w:id="2693" w:author="Lin, Yuanyuan" w:date="2019-12-01T19:33:00Z">
        <w:r w:rsidRPr="00B7063C">
          <w:rPr>
            <w:rFonts w:ascii="Times" w:eastAsiaTheme="minorEastAsia" w:hAnsi="Times" w:cstheme="minorBidi"/>
            <w:rPrChange w:id="2694" w:author="Lin, Yuanyuan" w:date="2019-12-06T13:27:00Z">
              <w:rPr/>
            </w:rPrChange>
          </w:rPr>
          <w:t>Table 4.16</w:t>
        </w:r>
      </w:ins>
    </w:p>
    <w:p w14:paraId="67CE836D" w14:textId="7894D485" w:rsidR="00DC6509" w:rsidRDefault="00DC6509">
      <w:pPr>
        <w:jc w:val="center"/>
        <w:rPr>
          <w:ins w:id="2695" w:author="Lin, Yuanyuan" w:date="2019-12-07T13:25:00Z"/>
          <w:rFonts w:ascii="Times" w:hAnsi="Times"/>
        </w:rPr>
      </w:pPr>
    </w:p>
    <w:p w14:paraId="00A9F00D" w14:textId="77777777" w:rsidR="00DC6509" w:rsidRPr="00B7063C" w:rsidRDefault="00DC6509">
      <w:pPr>
        <w:jc w:val="center"/>
        <w:rPr>
          <w:ins w:id="2696" w:author="Lin, Yuanyuan" w:date="2019-12-01T19:34:00Z"/>
          <w:rFonts w:ascii="Times" w:eastAsiaTheme="minorEastAsia" w:hAnsi="Times" w:cstheme="minorBidi"/>
          <w:rPrChange w:id="2697" w:author="Lin, Yuanyuan" w:date="2019-12-06T13:27:00Z">
            <w:rPr>
              <w:ins w:id="2698" w:author="Lin, Yuanyuan" w:date="2019-12-01T19:34:00Z"/>
              <w:rFonts w:ascii="LMRoman10" w:hAnsi="LMRoman10"/>
              <w:sz w:val="20"/>
              <w:szCs w:val="20"/>
            </w:rPr>
          </w:rPrChange>
        </w:rPr>
        <w:pPrChange w:id="2699" w:author="Lin, Yuanyuan" w:date="2019-12-06T13:18:00Z">
          <w:pPr>
            <w:pStyle w:val="NormalWeb"/>
          </w:pPr>
        </w:pPrChange>
      </w:pPr>
    </w:p>
    <w:p w14:paraId="4508B31F" w14:textId="09F0604C" w:rsidR="00AD7AD0" w:rsidRPr="00DC6509" w:rsidRDefault="00DC6509" w:rsidP="00DC6509">
      <w:pPr>
        <w:rPr>
          <w:ins w:id="2700" w:author="Lin, Yuanyuan" w:date="2019-12-06T13:33:00Z"/>
          <w:rFonts w:ascii="Times" w:hAnsi="Times"/>
          <w:rPrChange w:id="2701" w:author="Lin, Yuanyuan" w:date="2019-12-07T13:25:00Z">
            <w:rPr>
              <w:ins w:id="2702" w:author="Lin, Yuanyuan" w:date="2019-12-06T13:33:00Z"/>
            </w:rPr>
          </w:rPrChange>
        </w:rPr>
        <w:pPrChange w:id="2703" w:author="Lin, Yuanyuan" w:date="2019-12-07T13:25:00Z">
          <w:pPr>
            <w:pStyle w:val="ListParagraph"/>
          </w:pPr>
        </w:pPrChange>
      </w:pPr>
      <w:ins w:id="2704" w:author="Lin, Yuanyuan" w:date="2019-12-07T13:25:00Z">
        <w:r w:rsidRPr="00DC6509">
          <w:rPr>
            <w:rFonts w:ascii="Times" w:hAnsi="Times"/>
            <w:rPrChange w:id="2705" w:author="Lin, Yuanyuan" w:date="2019-12-07T13:25:00Z">
              <w:rPr/>
            </w:rPrChange>
          </w:rPr>
          <w:t>I use the training set to feed into the logistic regression model. By graphing the ROC (Table 4.16) and getting confusion matrix based on the result of the logistic regression model, I obtain the accuracy of about 94.89. It allows us to have a better understanding of how the price would be predicted by setting the response variable into a binary outcome and running the logistic regression model.</w:t>
        </w:r>
      </w:ins>
    </w:p>
    <w:p w14:paraId="0EFD32B2" w14:textId="228E8A24" w:rsidR="00517CC3" w:rsidRDefault="00517CC3" w:rsidP="00AD7AD0">
      <w:pPr>
        <w:pStyle w:val="ListParagraph"/>
        <w:rPr>
          <w:ins w:id="2706" w:author="Lin, Yuanyuan" w:date="2019-12-06T13:33:00Z"/>
          <w:rFonts w:ascii="Times" w:hAnsi="Times"/>
        </w:rPr>
      </w:pPr>
    </w:p>
    <w:p w14:paraId="515658C0" w14:textId="126ACE69" w:rsidR="00517CC3" w:rsidRDefault="00517CC3" w:rsidP="00AD7AD0">
      <w:pPr>
        <w:pStyle w:val="ListParagraph"/>
        <w:rPr>
          <w:ins w:id="2707" w:author="Lin, Yuanyuan" w:date="2019-12-07T13:25:00Z"/>
          <w:rFonts w:ascii="Times" w:hAnsi="Times"/>
        </w:rPr>
      </w:pPr>
    </w:p>
    <w:p w14:paraId="445CE9A8" w14:textId="77777777" w:rsidR="00DC6509" w:rsidRPr="00B7063C" w:rsidRDefault="00DC6509" w:rsidP="00AD7AD0">
      <w:pPr>
        <w:pStyle w:val="ListParagraph"/>
        <w:rPr>
          <w:ins w:id="2708" w:author="Lin, Yuanyuan" w:date="2019-11-29T09:52:00Z"/>
          <w:rFonts w:ascii="Times" w:hAnsi="Times"/>
          <w:rPrChange w:id="2709" w:author="Lin, Yuanyuan" w:date="2019-12-06T13:27:00Z">
            <w:rPr>
              <w:ins w:id="2710" w:author="Lin, Yuanyuan" w:date="2019-11-29T09:52:00Z"/>
            </w:rPr>
          </w:rPrChange>
        </w:rPr>
      </w:pPr>
    </w:p>
    <w:p w14:paraId="32A3B463" w14:textId="37CCD1B4" w:rsidR="00361151" w:rsidRPr="00806052" w:rsidRDefault="00AD7AD0">
      <w:pPr>
        <w:pStyle w:val="ListParagraph"/>
        <w:numPr>
          <w:ilvl w:val="0"/>
          <w:numId w:val="8"/>
        </w:numPr>
        <w:spacing w:after="160" w:line="259" w:lineRule="auto"/>
        <w:rPr>
          <w:ins w:id="2711" w:author="Lin, Yuanyuan" w:date="2019-11-29T09:52:00Z"/>
          <w:rFonts w:ascii="Times" w:hAnsi="Times"/>
          <w:sz w:val="28"/>
          <w:szCs w:val="28"/>
          <w:rPrChange w:id="2712" w:author="Lin, Yuanyuan" w:date="2019-12-07T14:19:00Z">
            <w:rPr>
              <w:ins w:id="2713" w:author="Lin, Yuanyuan" w:date="2019-11-29T09:52:00Z"/>
            </w:rPr>
          </w:rPrChange>
        </w:rPr>
      </w:pPr>
      <w:ins w:id="2714" w:author="Lin, Yuanyuan" w:date="2019-11-29T09:52:00Z">
        <w:r w:rsidRPr="00806052">
          <w:rPr>
            <w:rFonts w:ascii="Times" w:hAnsi="Times"/>
            <w:sz w:val="28"/>
            <w:szCs w:val="28"/>
            <w:rPrChange w:id="2715" w:author="Lin, Yuanyuan" w:date="2019-12-07T14:19:00Z">
              <w:rPr/>
            </w:rPrChange>
          </w:rPr>
          <w:lastRenderedPageBreak/>
          <w:t>Multi-level Regressions</w:t>
        </w:r>
      </w:ins>
    </w:p>
    <w:p w14:paraId="355B6F77" w14:textId="77777777" w:rsidR="00AD7AD0" w:rsidRPr="00806052" w:rsidRDefault="00AD7AD0" w:rsidP="00AD7AD0">
      <w:pPr>
        <w:pStyle w:val="ListParagraph"/>
        <w:numPr>
          <w:ilvl w:val="0"/>
          <w:numId w:val="10"/>
        </w:numPr>
        <w:spacing w:after="160" w:line="259" w:lineRule="auto"/>
        <w:rPr>
          <w:ins w:id="2716" w:author="Lin, Yuanyuan" w:date="2019-11-29T09:52:00Z"/>
          <w:rFonts w:ascii="Times" w:hAnsi="Times"/>
          <w:sz w:val="28"/>
          <w:szCs w:val="28"/>
          <w:rPrChange w:id="2717" w:author="Lin, Yuanyuan" w:date="2019-12-07T14:19:00Z">
            <w:rPr>
              <w:ins w:id="2718" w:author="Lin, Yuanyuan" w:date="2019-11-29T09:52:00Z"/>
            </w:rPr>
          </w:rPrChange>
        </w:rPr>
      </w:pPr>
      <w:ins w:id="2719" w:author="Lin, Yuanyuan" w:date="2019-11-29T09:52:00Z">
        <w:r w:rsidRPr="00806052">
          <w:rPr>
            <w:rFonts w:ascii="Times" w:hAnsi="Times"/>
            <w:sz w:val="28"/>
            <w:szCs w:val="28"/>
            <w:rPrChange w:id="2720" w:author="Lin, Yuanyuan" w:date="2019-12-07T14:19:00Z">
              <w:rPr/>
            </w:rPrChange>
          </w:rPr>
          <w:t>Model Selection</w:t>
        </w:r>
      </w:ins>
    </w:p>
    <w:p w14:paraId="25FE210A" w14:textId="2C328E99" w:rsidR="00DC6509" w:rsidRPr="00B7063C" w:rsidRDefault="00DC6509" w:rsidP="0076284E">
      <w:pPr>
        <w:rPr>
          <w:ins w:id="2721" w:author="Lin, Yuanyuan" w:date="2019-12-01T20:02:00Z"/>
          <w:rFonts w:ascii="Times" w:hAnsi="Times"/>
          <w:rPrChange w:id="2722" w:author="Lin, Yuanyuan" w:date="2019-12-06T13:27:00Z">
            <w:rPr>
              <w:ins w:id="2723" w:author="Lin, Yuanyuan" w:date="2019-12-01T20:02:00Z"/>
            </w:rPr>
          </w:rPrChange>
        </w:rPr>
      </w:pPr>
      <w:ins w:id="2724" w:author="Lin, Yuanyuan" w:date="2019-12-07T13:26:00Z">
        <w:r w:rsidRPr="00DC6509">
          <w:rPr>
            <w:rFonts w:ascii="Times" w:hAnsi="Times"/>
          </w:rPr>
          <w:t>A random forest is an algorithm that works to find the essential variables in building the multilevel regression. Referring to the table, we can see that variables “cleaning fee”, “guests included”, “security deposit”, “cancel policy”, “instant bookable” and “extra people” have a more significant decrease in MSE compared to other variables.</w:t>
        </w:r>
      </w:ins>
    </w:p>
    <w:p w14:paraId="0C05D839" w14:textId="39AFA211" w:rsidR="0076284E" w:rsidRPr="00B7063C" w:rsidRDefault="00DC6509" w:rsidP="0076284E">
      <w:pPr>
        <w:rPr>
          <w:ins w:id="2725" w:author="Lin, Yuanyuan" w:date="2019-12-06T13:18:00Z"/>
          <w:rFonts w:ascii="Times" w:hAnsi="Times"/>
          <w:rPrChange w:id="2726" w:author="Lin, Yuanyuan" w:date="2019-12-06T13:27:00Z">
            <w:rPr>
              <w:ins w:id="2727" w:author="Lin, Yuanyuan" w:date="2019-12-06T13:18:00Z"/>
            </w:rPr>
          </w:rPrChange>
        </w:rPr>
      </w:pPr>
      <w:ins w:id="2728" w:author="Lin, Yuanyuan" w:date="2019-11-30T16:13:00Z">
        <w:r w:rsidRPr="00B7063C">
          <w:rPr>
            <w:rFonts w:ascii="Times" w:hAnsi="Times"/>
            <w:noProof/>
            <w:rPrChange w:id="2729" w:author="Lin, Yuanyuan" w:date="2019-12-06T13:27:00Z">
              <w:rPr>
                <w:noProof/>
              </w:rPr>
            </w:rPrChange>
          </w:rPr>
          <w:drawing>
            <wp:anchor distT="0" distB="0" distL="114300" distR="114300" simplePos="0" relativeHeight="251696128" behindDoc="1" locked="0" layoutInCell="1" allowOverlap="1" wp14:anchorId="2861E9D0" wp14:editId="4509C5A1">
              <wp:simplePos x="0" y="0"/>
              <wp:positionH relativeFrom="column">
                <wp:posOffset>1298575</wp:posOffset>
              </wp:positionH>
              <wp:positionV relativeFrom="paragraph">
                <wp:posOffset>70485</wp:posOffset>
              </wp:positionV>
              <wp:extent cx="3477895" cy="2023745"/>
              <wp:effectExtent l="0" t="0" r="1905" b="0"/>
              <wp:wrapNone/>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30 at 4.04.51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7895" cy="2023745"/>
                      </a:xfrm>
                      <a:prstGeom prst="rect">
                        <a:avLst/>
                      </a:prstGeom>
                    </pic:spPr>
                  </pic:pic>
                </a:graphicData>
              </a:graphic>
              <wp14:sizeRelH relativeFrom="page">
                <wp14:pctWidth>0</wp14:pctWidth>
              </wp14:sizeRelH>
              <wp14:sizeRelV relativeFrom="page">
                <wp14:pctHeight>0</wp14:pctHeight>
              </wp14:sizeRelV>
            </wp:anchor>
          </w:drawing>
        </w:r>
      </w:ins>
    </w:p>
    <w:p w14:paraId="0E8478E8" w14:textId="21B50C90" w:rsidR="000300FE" w:rsidRPr="00B7063C" w:rsidRDefault="000300FE" w:rsidP="0076284E">
      <w:pPr>
        <w:rPr>
          <w:ins w:id="2730" w:author="Lin, Yuanyuan" w:date="2019-12-01T20:01:00Z"/>
          <w:rFonts w:ascii="Times" w:hAnsi="Times"/>
          <w:rPrChange w:id="2731" w:author="Lin, Yuanyuan" w:date="2019-12-06T13:27:00Z">
            <w:rPr>
              <w:ins w:id="2732" w:author="Lin, Yuanyuan" w:date="2019-12-01T20:01:00Z"/>
            </w:rPr>
          </w:rPrChange>
        </w:rPr>
      </w:pPr>
    </w:p>
    <w:p w14:paraId="67E51506" w14:textId="534E1852" w:rsidR="0091783E" w:rsidRPr="00B7063C" w:rsidRDefault="0091783E">
      <w:pPr>
        <w:rPr>
          <w:ins w:id="2733" w:author="Lin, Yuanyuan" w:date="2019-11-30T16:12:00Z"/>
          <w:rFonts w:ascii="Times" w:hAnsi="Times"/>
          <w:rPrChange w:id="2734" w:author="Lin, Yuanyuan" w:date="2019-12-06T13:27:00Z">
            <w:rPr>
              <w:ins w:id="2735" w:author="Lin, Yuanyuan" w:date="2019-11-30T16:12:00Z"/>
            </w:rPr>
          </w:rPrChange>
        </w:rPr>
        <w:pPrChange w:id="2736" w:author="Lin, Yuanyuan" w:date="2019-12-01T19:42:00Z">
          <w:pPr>
            <w:pStyle w:val="ListParagraph"/>
            <w:ind w:left="1080"/>
          </w:pPr>
        </w:pPrChange>
      </w:pPr>
    </w:p>
    <w:p w14:paraId="08C715DB" w14:textId="36CB94DA" w:rsidR="0091783E" w:rsidRPr="00B7063C" w:rsidRDefault="0091783E" w:rsidP="00AD7AD0">
      <w:pPr>
        <w:pStyle w:val="ListParagraph"/>
        <w:ind w:left="1080"/>
        <w:rPr>
          <w:ins w:id="2737" w:author="Lin, Yuanyuan" w:date="2019-11-30T16:12:00Z"/>
          <w:rFonts w:ascii="Times" w:hAnsi="Times"/>
          <w:rPrChange w:id="2738" w:author="Lin, Yuanyuan" w:date="2019-12-06T13:27:00Z">
            <w:rPr>
              <w:ins w:id="2739" w:author="Lin, Yuanyuan" w:date="2019-11-30T16:12:00Z"/>
            </w:rPr>
          </w:rPrChange>
        </w:rPr>
      </w:pPr>
    </w:p>
    <w:p w14:paraId="46A47340" w14:textId="5EFB96AB" w:rsidR="0091783E" w:rsidRPr="00B7063C" w:rsidRDefault="0091783E" w:rsidP="00AD7AD0">
      <w:pPr>
        <w:pStyle w:val="ListParagraph"/>
        <w:ind w:left="1080"/>
        <w:rPr>
          <w:ins w:id="2740" w:author="Lin, Yuanyuan" w:date="2019-11-30T16:12:00Z"/>
          <w:rFonts w:ascii="Times" w:hAnsi="Times"/>
          <w:rPrChange w:id="2741" w:author="Lin, Yuanyuan" w:date="2019-12-06T13:27:00Z">
            <w:rPr>
              <w:ins w:id="2742" w:author="Lin, Yuanyuan" w:date="2019-11-30T16:12:00Z"/>
            </w:rPr>
          </w:rPrChange>
        </w:rPr>
      </w:pPr>
    </w:p>
    <w:p w14:paraId="7583CAB2" w14:textId="1430DB6D" w:rsidR="0091783E" w:rsidRPr="00B7063C" w:rsidRDefault="0091783E" w:rsidP="00AD7AD0">
      <w:pPr>
        <w:pStyle w:val="ListParagraph"/>
        <w:ind w:left="1080"/>
        <w:rPr>
          <w:ins w:id="2743" w:author="Lin, Yuanyuan" w:date="2019-11-30T16:12:00Z"/>
          <w:rFonts w:ascii="Times" w:hAnsi="Times"/>
          <w:rPrChange w:id="2744" w:author="Lin, Yuanyuan" w:date="2019-12-06T13:27:00Z">
            <w:rPr>
              <w:ins w:id="2745" w:author="Lin, Yuanyuan" w:date="2019-11-30T16:12:00Z"/>
            </w:rPr>
          </w:rPrChange>
        </w:rPr>
      </w:pPr>
    </w:p>
    <w:p w14:paraId="2065474C" w14:textId="4CBB1D5C" w:rsidR="0091783E" w:rsidRPr="00B7063C" w:rsidRDefault="0091783E" w:rsidP="00AD7AD0">
      <w:pPr>
        <w:pStyle w:val="ListParagraph"/>
        <w:ind w:left="1080"/>
        <w:rPr>
          <w:ins w:id="2746" w:author="Lin, Yuanyuan" w:date="2019-11-30T16:12:00Z"/>
          <w:rFonts w:ascii="Times" w:hAnsi="Times"/>
          <w:rPrChange w:id="2747" w:author="Lin, Yuanyuan" w:date="2019-12-06T13:27:00Z">
            <w:rPr>
              <w:ins w:id="2748" w:author="Lin, Yuanyuan" w:date="2019-11-30T16:12:00Z"/>
            </w:rPr>
          </w:rPrChange>
        </w:rPr>
      </w:pPr>
    </w:p>
    <w:p w14:paraId="371E35A7" w14:textId="6134D87C" w:rsidR="0091783E" w:rsidRPr="00B7063C" w:rsidRDefault="0091783E" w:rsidP="00AD7AD0">
      <w:pPr>
        <w:pStyle w:val="ListParagraph"/>
        <w:ind w:left="1080"/>
        <w:rPr>
          <w:ins w:id="2749" w:author="Lin, Yuanyuan" w:date="2019-11-30T16:12:00Z"/>
          <w:rFonts w:ascii="Times" w:hAnsi="Times"/>
          <w:rPrChange w:id="2750" w:author="Lin, Yuanyuan" w:date="2019-12-06T13:27:00Z">
            <w:rPr>
              <w:ins w:id="2751" w:author="Lin, Yuanyuan" w:date="2019-11-30T16:12:00Z"/>
            </w:rPr>
          </w:rPrChange>
        </w:rPr>
      </w:pPr>
    </w:p>
    <w:p w14:paraId="34773B5C" w14:textId="2882090F" w:rsidR="0091783E" w:rsidRPr="00B7063C" w:rsidRDefault="0091783E" w:rsidP="00AD7AD0">
      <w:pPr>
        <w:pStyle w:val="ListParagraph"/>
        <w:ind w:left="1080"/>
        <w:rPr>
          <w:ins w:id="2752" w:author="Lin, Yuanyuan" w:date="2019-11-30T16:12:00Z"/>
          <w:rFonts w:ascii="Times" w:hAnsi="Times"/>
          <w:rPrChange w:id="2753" w:author="Lin, Yuanyuan" w:date="2019-12-06T13:27:00Z">
            <w:rPr>
              <w:ins w:id="2754" w:author="Lin, Yuanyuan" w:date="2019-11-30T16:12:00Z"/>
            </w:rPr>
          </w:rPrChange>
        </w:rPr>
      </w:pPr>
    </w:p>
    <w:p w14:paraId="223427C5" w14:textId="4C010389" w:rsidR="0091783E" w:rsidRPr="00B7063C" w:rsidRDefault="0091783E" w:rsidP="00AD7AD0">
      <w:pPr>
        <w:pStyle w:val="ListParagraph"/>
        <w:ind w:left="1080"/>
        <w:rPr>
          <w:ins w:id="2755" w:author="Lin, Yuanyuan" w:date="2019-11-30T16:12:00Z"/>
          <w:rFonts w:ascii="Times" w:hAnsi="Times"/>
          <w:rPrChange w:id="2756" w:author="Lin, Yuanyuan" w:date="2019-12-06T13:27:00Z">
            <w:rPr>
              <w:ins w:id="2757" w:author="Lin, Yuanyuan" w:date="2019-11-30T16:12:00Z"/>
            </w:rPr>
          </w:rPrChange>
        </w:rPr>
      </w:pPr>
    </w:p>
    <w:p w14:paraId="18743CD6" w14:textId="3E4E8D3F" w:rsidR="00721949" w:rsidRPr="00B7063C" w:rsidRDefault="00721949">
      <w:pPr>
        <w:rPr>
          <w:ins w:id="2758" w:author="Lin, Yuanyuan" w:date="2019-12-01T17:28:00Z"/>
          <w:rFonts w:ascii="Times" w:hAnsi="Times"/>
          <w:rPrChange w:id="2759" w:author="Lin, Yuanyuan" w:date="2019-12-06T13:27:00Z">
            <w:rPr>
              <w:ins w:id="2760" w:author="Lin, Yuanyuan" w:date="2019-12-01T17:28:00Z"/>
            </w:rPr>
          </w:rPrChange>
        </w:rPr>
      </w:pPr>
    </w:p>
    <w:p w14:paraId="668D89DE" w14:textId="77777777" w:rsidR="00721949" w:rsidRPr="00B7063C" w:rsidRDefault="00721949">
      <w:pPr>
        <w:rPr>
          <w:ins w:id="2761" w:author="Lin, Yuanyuan" w:date="2019-11-30T16:12:00Z"/>
          <w:rFonts w:ascii="Times" w:hAnsi="Times"/>
          <w:rPrChange w:id="2762" w:author="Lin, Yuanyuan" w:date="2019-12-06T13:27:00Z">
            <w:rPr>
              <w:ins w:id="2763" w:author="Lin, Yuanyuan" w:date="2019-11-30T16:12:00Z"/>
            </w:rPr>
          </w:rPrChange>
        </w:rPr>
        <w:pPrChange w:id="2764" w:author="Lin, Yuanyuan" w:date="2019-11-30T16:13:00Z">
          <w:pPr>
            <w:pStyle w:val="ListParagraph"/>
            <w:ind w:left="1080"/>
          </w:pPr>
        </w:pPrChange>
      </w:pPr>
    </w:p>
    <w:p w14:paraId="488A5DEF" w14:textId="1762A637" w:rsidR="0091783E" w:rsidRPr="00B7063C" w:rsidRDefault="005924E6" w:rsidP="0076284E">
      <w:pPr>
        <w:jc w:val="center"/>
        <w:rPr>
          <w:ins w:id="2765" w:author="Lin, Yuanyuan" w:date="2019-12-01T20:02:00Z"/>
          <w:rFonts w:ascii="Times" w:hAnsi="Times"/>
          <w:rPrChange w:id="2766" w:author="Lin, Yuanyuan" w:date="2019-12-06T13:27:00Z">
            <w:rPr>
              <w:ins w:id="2767" w:author="Lin, Yuanyuan" w:date="2019-12-01T20:02:00Z"/>
            </w:rPr>
          </w:rPrChange>
        </w:rPr>
      </w:pPr>
      <w:ins w:id="2768" w:author="Lin, Yuanyuan" w:date="2019-12-01T19:33:00Z">
        <w:r w:rsidRPr="00B7063C">
          <w:rPr>
            <w:rFonts w:ascii="Times" w:hAnsi="Times"/>
            <w:rPrChange w:id="2769" w:author="Lin, Yuanyuan" w:date="2019-12-06T13:27:00Z">
              <w:rPr/>
            </w:rPrChange>
          </w:rPr>
          <w:t>Table 4.17</w:t>
        </w:r>
      </w:ins>
    </w:p>
    <w:p w14:paraId="32BE29FD" w14:textId="1CB54CCF" w:rsidR="0091783E" w:rsidRPr="00B7063C" w:rsidRDefault="0091783E" w:rsidP="00AD7AD0">
      <w:pPr>
        <w:pStyle w:val="ListParagraph"/>
        <w:ind w:left="1080"/>
        <w:rPr>
          <w:ins w:id="2770" w:author="Lin, Yuanyuan" w:date="2019-12-01T20:02:00Z"/>
          <w:rFonts w:ascii="Times" w:hAnsi="Times"/>
          <w:rPrChange w:id="2771" w:author="Lin, Yuanyuan" w:date="2019-12-06T13:27:00Z">
            <w:rPr>
              <w:ins w:id="2772" w:author="Lin, Yuanyuan" w:date="2019-12-01T20:02:00Z"/>
            </w:rPr>
          </w:rPrChange>
        </w:rPr>
      </w:pPr>
    </w:p>
    <w:p w14:paraId="725073D8" w14:textId="77777777" w:rsidR="0076284E" w:rsidRPr="00B7063C" w:rsidRDefault="0076284E" w:rsidP="00AD7AD0">
      <w:pPr>
        <w:pStyle w:val="ListParagraph"/>
        <w:ind w:left="1080"/>
        <w:rPr>
          <w:ins w:id="2773" w:author="Lin, Yuanyuan" w:date="2019-11-30T16:12:00Z"/>
          <w:rFonts w:ascii="Times" w:hAnsi="Times"/>
          <w:rPrChange w:id="2774" w:author="Lin, Yuanyuan" w:date="2019-12-06T13:27:00Z">
            <w:rPr>
              <w:ins w:id="2775" w:author="Lin, Yuanyuan" w:date="2019-11-30T16:12:00Z"/>
            </w:rPr>
          </w:rPrChange>
        </w:rPr>
      </w:pPr>
    </w:p>
    <w:p w14:paraId="55C6DA73" w14:textId="316DD918" w:rsidR="0091783E" w:rsidRPr="00806052" w:rsidRDefault="0091783E" w:rsidP="00AD7AD0">
      <w:pPr>
        <w:pStyle w:val="ListParagraph"/>
        <w:ind w:left="1080"/>
        <w:rPr>
          <w:ins w:id="2776" w:author="Lin, Yuanyuan" w:date="2019-11-29T09:52:00Z"/>
          <w:rFonts w:ascii="Times" w:hAnsi="Times"/>
          <w:sz w:val="28"/>
          <w:szCs w:val="28"/>
          <w:rPrChange w:id="2777" w:author="Lin, Yuanyuan" w:date="2019-12-07T14:19:00Z">
            <w:rPr>
              <w:ins w:id="2778" w:author="Lin, Yuanyuan" w:date="2019-11-29T09:52:00Z"/>
            </w:rPr>
          </w:rPrChange>
        </w:rPr>
      </w:pPr>
    </w:p>
    <w:p w14:paraId="378AD9A1" w14:textId="576BB70C" w:rsidR="00AD7AD0" w:rsidRPr="00806052" w:rsidRDefault="00AD7AD0" w:rsidP="00AD7AD0">
      <w:pPr>
        <w:pStyle w:val="ListParagraph"/>
        <w:numPr>
          <w:ilvl w:val="0"/>
          <w:numId w:val="10"/>
        </w:numPr>
        <w:spacing w:after="160" w:line="259" w:lineRule="auto"/>
        <w:rPr>
          <w:ins w:id="2779" w:author="Lin, Yuanyuan" w:date="2019-11-30T16:13:00Z"/>
          <w:rFonts w:ascii="Times" w:hAnsi="Times"/>
          <w:sz w:val="28"/>
          <w:szCs w:val="28"/>
          <w:rPrChange w:id="2780" w:author="Lin, Yuanyuan" w:date="2019-12-07T14:19:00Z">
            <w:rPr>
              <w:ins w:id="2781" w:author="Lin, Yuanyuan" w:date="2019-11-30T16:13:00Z"/>
            </w:rPr>
          </w:rPrChange>
        </w:rPr>
      </w:pPr>
      <w:ins w:id="2782" w:author="Lin, Yuanyuan" w:date="2019-11-29T09:52:00Z">
        <w:r w:rsidRPr="00806052">
          <w:rPr>
            <w:rFonts w:ascii="Times" w:hAnsi="Times"/>
            <w:sz w:val="28"/>
            <w:szCs w:val="28"/>
            <w:rPrChange w:id="2783" w:author="Lin, Yuanyuan" w:date="2019-12-07T14:19:00Z">
              <w:rPr/>
            </w:rPrChange>
          </w:rPr>
          <w:t>Interpretation</w:t>
        </w:r>
      </w:ins>
    </w:p>
    <w:p w14:paraId="27458E46" w14:textId="5E16E00B" w:rsidR="00AD42FE" w:rsidRPr="00806052" w:rsidRDefault="001B77E7">
      <w:pPr>
        <w:pStyle w:val="ListParagraph"/>
        <w:numPr>
          <w:ilvl w:val="0"/>
          <w:numId w:val="25"/>
        </w:numPr>
        <w:spacing w:after="160" w:line="259" w:lineRule="auto"/>
        <w:rPr>
          <w:ins w:id="2784" w:author="Lin, Yuanyuan" w:date="2019-11-30T16:18:00Z"/>
          <w:rFonts w:ascii="Times" w:hAnsi="Times"/>
          <w:sz w:val="28"/>
          <w:szCs w:val="28"/>
          <w:rPrChange w:id="2785" w:author="Lin, Yuanyuan" w:date="2019-12-07T14:19:00Z">
            <w:rPr>
              <w:ins w:id="2786" w:author="Lin, Yuanyuan" w:date="2019-11-30T16:18:00Z"/>
            </w:rPr>
          </w:rPrChange>
        </w:rPr>
        <w:pPrChange w:id="2787" w:author="Lin, Yuanyuan" w:date="2019-12-01T20:33:00Z">
          <w:pPr>
            <w:pStyle w:val="ListParagraph"/>
            <w:spacing w:after="160" w:line="259" w:lineRule="auto"/>
            <w:ind w:left="1080"/>
          </w:pPr>
        </w:pPrChange>
      </w:pPr>
      <w:ins w:id="2788" w:author="Lin, Yuanyuan" w:date="2019-12-01T20:33:00Z">
        <w:r w:rsidRPr="00806052">
          <w:rPr>
            <w:rFonts w:ascii="Times" w:hAnsi="Times"/>
            <w:sz w:val="28"/>
            <w:szCs w:val="28"/>
            <w:rPrChange w:id="2789" w:author="Lin, Yuanyuan" w:date="2019-12-07T14:19:00Z">
              <w:rPr/>
            </w:rPrChange>
          </w:rPr>
          <w:t>Random intercept</w:t>
        </w:r>
      </w:ins>
    </w:p>
    <w:p w14:paraId="62C847A2" w14:textId="1C43BCAC" w:rsidR="00BE226A" w:rsidRPr="00B7063C" w:rsidRDefault="00517CC3" w:rsidP="0091783E">
      <w:pPr>
        <w:pStyle w:val="ListParagraph"/>
        <w:spacing w:after="160" w:line="259" w:lineRule="auto"/>
        <w:ind w:left="1080"/>
        <w:rPr>
          <w:ins w:id="2790" w:author="Lin, Yuanyuan" w:date="2019-11-30T16:18:00Z"/>
          <w:rFonts w:ascii="Times" w:hAnsi="Times"/>
          <w:rPrChange w:id="2791" w:author="Lin, Yuanyuan" w:date="2019-12-06T13:27:00Z">
            <w:rPr>
              <w:ins w:id="2792" w:author="Lin, Yuanyuan" w:date="2019-11-30T16:18:00Z"/>
            </w:rPr>
          </w:rPrChange>
        </w:rPr>
      </w:pPr>
      <w:ins w:id="2793" w:author="Lin, Yuanyuan" w:date="2019-12-06T12:55:00Z">
        <w:r w:rsidRPr="00B7063C">
          <w:rPr>
            <w:rFonts w:ascii="Times" w:hAnsi="Times"/>
            <w:noProof/>
            <w:rPrChange w:id="2794" w:author="Lin, Yuanyuan" w:date="2019-12-06T13:27:00Z">
              <w:rPr>
                <w:noProof/>
              </w:rPr>
            </w:rPrChange>
          </w:rPr>
          <w:drawing>
            <wp:anchor distT="0" distB="0" distL="114300" distR="114300" simplePos="0" relativeHeight="251719680" behindDoc="1" locked="0" layoutInCell="1" allowOverlap="1" wp14:anchorId="2E01E900" wp14:editId="22BFAE3B">
              <wp:simplePos x="0" y="0"/>
              <wp:positionH relativeFrom="column">
                <wp:posOffset>1698984</wp:posOffset>
              </wp:positionH>
              <wp:positionV relativeFrom="paragraph">
                <wp:posOffset>43677</wp:posOffset>
              </wp:positionV>
              <wp:extent cx="2630758" cy="1975036"/>
              <wp:effectExtent l="0" t="0" r="0" b="0"/>
              <wp:wrapNone/>
              <wp:docPr id="54" name="Picture 5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12-06 at 12.55.0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30758" cy="1975036"/>
                      </a:xfrm>
                      <a:prstGeom prst="rect">
                        <a:avLst/>
                      </a:prstGeom>
                    </pic:spPr>
                  </pic:pic>
                </a:graphicData>
              </a:graphic>
              <wp14:sizeRelH relativeFrom="page">
                <wp14:pctWidth>0</wp14:pctWidth>
              </wp14:sizeRelH>
              <wp14:sizeRelV relativeFrom="page">
                <wp14:pctHeight>0</wp14:pctHeight>
              </wp14:sizeRelV>
            </wp:anchor>
          </w:drawing>
        </w:r>
      </w:ins>
    </w:p>
    <w:p w14:paraId="636A04CB" w14:textId="18315040" w:rsidR="00BE226A" w:rsidRPr="00B7063C" w:rsidRDefault="00BE226A" w:rsidP="0091783E">
      <w:pPr>
        <w:pStyle w:val="ListParagraph"/>
        <w:spacing w:after="160" w:line="259" w:lineRule="auto"/>
        <w:ind w:left="1080"/>
        <w:rPr>
          <w:ins w:id="2795" w:author="Lin, Yuanyuan" w:date="2019-11-30T16:18:00Z"/>
          <w:rFonts w:ascii="Times" w:hAnsi="Times"/>
          <w:rPrChange w:id="2796" w:author="Lin, Yuanyuan" w:date="2019-12-06T13:27:00Z">
            <w:rPr>
              <w:ins w:id="2797" w:author="Lin, Yuanyuan" w:date="2019-11-30T16:18:00Z"/>
            </w:rPr>
          </w:rPrChange>
        </w:rPr>
      </w:pPr>
    </w:p>
    <w:p w14:paraId="3710ACBB" w14:textId="4D85ACD1" w:rsidR="00BE226A" w:rsidRPr="00B7063C" w:rsidRDefault="00BE226A" w:rsidP="0091783E">
      <w:pPr>
        <w:pStyle w:val="ListParagraph"/>
        <w:spacing w:after="160" w:line="259" w:lineRule="auto"/>
        <w:ind w:left="1080"/>
        <w:rPr>
          <w:ins w:id="2798" w:author="Lin, Yuanyuan" w:date="2019-11-30T16:18:00Z"/>
          <w:rFonts w:ascii="Times" w:hAnsi="Times"/>
          <w:rPrChange w:id="2799" w:author="Lin, Yuanyuan" w:date="2019-12-06T13:27:00Z">
            <w:rPr>
              <w:ins w:id="2800" w:author="Lin, Yuanyuan" w:date="2019-11-30T16:18:00Z"/>
            </w:rPr>
          </w:rPrChange>
        </w:rPr>
      </w:pPr>
    </w:p>
    <w:p w14:paraId="69478B91" w14:textId="1BF6CFF4" w:rsidR="00BE226A" w:rsidRPr="00B7063C" w:rsidRDefault="00BE226A" w:rsidP="0091783E">
      <w:pPr>
        <w:pStyle w:val="ListParagraph"/>
        <w:spacing w:after="160" w:line="259" w:lineRule="auto"/>
        <w:ind w:left="1080"/>
        <w:rPr>
          <w:ins w:id="2801" w:author="Lin, Yuanyuan" w:date="2019-11-30T16:18:00Z"/>
          <w:rFonts w:ascii="Times" w:hAnsi="Times"/>
          <w:rPrChange w:id="2802" w:author="Lin, Yuanyuan" w:date="2019-12-06T13:27:00Z">
            <w:rPr>
              <w:ins w:id="2803" w:author="Lin, Yuanyuan" w:date="2019-11-30T16:18:00Z"/>
            </w:rPr>
          </w:rPrChange>
        </w:rPr>
      </w:pPr>
    </w:p>
    <w:p w14:paraId="49313817" w14:textId="75AB7F26" w:rsidR="00BE226A" w:rsidRPr="00B7063C" w:rsidRDefault="00BE226A" w:rsidP="0091783E">
      <w:pPr>
        <w:pStyle w:val="ListParagraph"/>
        <w:spacing w:after="160" w:line="259" w:lineRule="auto"/>
        <w:ind w:left="1080"/>
        <w:rPr>
          <w:ins w:id="2804" w:author="Lin, Yuanyuan" w:date="2019-11-30T16:18:00Z"/>
          <w:rFonts w:ascii="Times" w:hAnsi="Times"/>
          <w:rPrChange w:id="2805" w:author="Lin, Yuanyuan" w:date="2019-12-06T13:27:00Z">
            <w:rPr>
              <w:ins w:id="2806" w:author="Lin, Yuanyuan" w:date="2019-11-30T16:18:00Z"/>
            </w:rPr>
          </w:rPrChange>
        </w:rPr>
      </w:pPr>
    </w:p>
    <w:p w14:paraId="70AF6A8F" w14:textId="0F25B9E8" w:rsidR="00BE226A" w:rsidRPr="00B7063C" w:rsidRDefault="00BE226A" w:rsidP="0091783E">
      <w:pPr>
        <w:pStyle w:val="ListParagraph"/>
        <w:spacing w:after="160" w:line="259" w:lineRule="auto"/>
        <w:ind w:left="1080"/>
        <w:rPr>
          <w:ins w:id="2807" w:author="Lin, Yuanyuan" w:date="2019-12-06T12:41:00Z"/>
          <w:rFonts w:ascii="Times" w:hAnsi="Times"/>
          <w:rPrChange w:id="2808" w:author="Lin, Yuanyuan" w:date="2019-12-06T13:27:00Z">
            <w:rPr>
              <w:ins w:id="2809" w:author="Lin, Yuanyuan" w:date="2019-12-06T12:41:00Z"/>
            </w:rPr>
          </w:rPrChange>
        </w:rPr>
      </w:pPr>
    </w:p>
    <w:p w14:paraId="16778504" w14:textId="71ABCEC5" w:rsidR="00D17A8A" w:rsidRPr="00B7063C" w:rsidRDefault="00D17A8A" w:rsidP="0091783E">
      <w:pPr>
        <w:pStyle w:val="ListParagraph"/>
        <w:spacing w:after="160" w:line="259" w:lineRule="auto"/>
        <w:ind w:left="1080"/>
        <w:rPr>
          <w:ins w:id="2810" w:author="Lin, Yuanyuan" w:date="2019-12-06T12:41:00Z"/>
          <w:rFonts w:ascii="Times" w:hAnsi="Times"/>
          <w:rPrChange w:id="2811" w:author="Lin, Yuanyuan" w:date="2019-12-06T13:27:00Z">
            <w:rPr>
              <w:ins w:id="2812" w:author="Lin, Yuanyuan" w:date="2019-12-06T12:41:00Z"/>
            </w:rPr>
          </w:rPrChange>
        </w:rPr>
      </w:pPr>
    </w:p>
    <w:p w14:paraId="72B82050" w14:textId="5C655E3E" w:rsidR="00D17A8A" w:rsidRPr="00B7063C" w:rsidRDefault="00D17A8A" w:rsidP="0091783E">
      <w:pPr>
        <w:pStyle w:val="ListParagraph"/>
        <w:spacing w:after="160" w:line="259" w:lineRule="auto"/>
        <w:ind w:left="1080"/>
        <w:rPr>
          <w:ins w:id="2813" w:author="Lin, Yuanyuan" w:date="2019-12-06T12:41:00Z"/>
          <w:rFonts w:ascii="Times" w:hAnsi="Times"/>
          <w:rPrChange w:id="2814" w:author="Lin, Yuanyuan" w:date="2019-12-06T13:27:00Z">
            <w:rPr>
              <w:ins w:id="2815" w:author="Lin, Yuanyuan" w:date="2019-12-06T12:41:00Z"/>
            </w:rPr>
          </w:rPrChange>
        </w:rPr>
      </w:pPr>
    </w:p>
    <w:p w14:paraId="07790321" w14:textId="66A457BB" w:rsidR="00D17A8A" w:rsidRPr="00B7063C" w:rsidRDefault="00D17A8A" w:rsidP="0091783E">
      <w:pPr>
        <w:pStyle w:val="ListParagraph"/>
        <w:spacing w:after="160" w:line="259" w:lineRule="auto"/>
        <w:ind w:left="1080"/>
        <w:rPr>
          <w:ins w:id="2816" w:author="Lin, Yuanyuan" w:date="2019-12-06T12:41:00Z"/>
          <w:rFonts w:ascii="Times" w:hAnsi="Times"/>
          <w:rPrChange w:id="2817" w:author="Lin, Yuanyuan" w:date="2019-12-06T13:27:00Z">
            <w:rPr>
              <w:ins w:id="2818" w:author="Lin, Yuanyuan" w:date="2019-12-06T12:41:00Z"/>
            </w:rPr>
          </w:rPrChange>
        </w:rPr>
      </w:pPr>
    </w:p>
    <w:p w14:paraId="0DBE1FA9" w14:textId="635888B6" w:rsidR="00D17A8A" w:rsidRPr="003D07E4" w:rsidRDefault="00D17A8A" w:rsidP="003D07E4">
      <w:pPr>
        <w:spacing w:after="160" w:line="259" w:lineRule="auto"/>
        <w:rPr>
          <w:ins w:id="2819" w:author="Lin, Yuanyuan" w:date="2019-12-06T12:41:00Z"/>
          <w:rFonts w:ascii="Times" w:hAnsi="Times"/>
          <w:rPrChange w:id="2820" w:author="Lin, Yuanyuan" w:date="2019-12-07T13:07:00Z">
            <w:rPr>
              <w:ins w:id="2821" w:author="Lin, Yuanyuan" w:date="2019-12-06T12:41:00Z"/>
            </w:rPr>
          </w:rPrChange>
        </w:rPr>
        <w:pPrChange w:id="2822" w:author="Lin, Yuanyuan" w:date="2019-12-07T13:07:00Z">
          <w:pPr>
            <w:pStyle w:val="ListParagraph"/>
            <w:spacing w:after="160" w:line="259" w:lineRule="auto"/>
            <w:ind w:left="1080"/>
          </w:pPr>
        </w:pPrChange>
      </w:pPr>
    </w:p>
    <w:p w14:paraId="176ED5DC" w14:textId="57980A96" w:rsidR="003D07E4" w:rsidRPr="00E77216" w:rsidRDefault="003D07E4" w:rsidP="003D07E4">
      <w:pPr>
        <w:jc w:val="center"/>
        <w:rPr>
          <w:ins w:id="2823" w:author="Lin, Yuanyuan" w:date="2019-12-07T13:07:00Z"/>
          <w:rFonts w:ascii="Times" w:hAnsi="Times"/>
        </w:rPr>
      </w:pPr>
      <w:ins w:id="2824" w:author="Lin, Yuanyuan" w:date="2019-12-07T13:07:00Z">
        <w:r w:rsidRPr="00E77216">
          <w:rPr>
            <w:rFonts w:ascii="Times" w:hAnsi="Times"/>
          </w:rPr>
          <w:t>Table 4.1</w:t>
        </w:r>
      </w:ins>
      <w:ins w:id="2825" w:author="Lin, Yuanyuan" w:date="2019-12-07T13:08:00Z">
        <w:r>
          <w:rPr>
            <w:rFonts w:ascii="Times" w:hAnsi="Times"/>
          </w:rPr>
          <w:t>8</w:t>
        </w:r>
      </w:ins>
    </w:p>
    <w:p w14:paraId="65312000" w14:textId="2F8D8B7F" w:rsidR="00D17A8A" w:rsidRPr="00B7063C" w:rsidRDefault="003D07E4" w:rsidP="0091783E">
      <w:pPr>
        <w:pStyle w:val="ListParagraph"/>
        <w:spacing w:after="160" w:line="259" w:lineRule="auto"/>
        <w:ind w:left="1080"/>
        <w:rPr>
          <w:ins w:id="2826" w:author="Lin, Yuanyuan" w:date="2019-12-06T12:56:00Z"/>
          <w:rFonts w:ascii="Times" w:hAnsi="Times"/>
          <w:rPrChange w:id="2827" w:author="Lin, Yuanyuan" w:date="2019-12-06T13:27:00Z">
            <w:rPr>
              <w:ins w:id="2828" w:author="Lin, Yuanyuan" w:date="2019-12-06T12:56:00Z"/>
            </w:rPr>
          </w:rPrChange>
        </w:rPr>
      </w:pPr>
      <w:ins w:id="2829" w:author="Lin, Yuanyuan" w:date="2019-12-06T12:53:00Z">
        <w:r w:rsidRPr="00B7063C">
          <w:rPr>
            <w:rFonts w:ascii="Times" w:hAnsi="Times"/>
            <w:noProof/>
            <w:rPrChange w:id="2830" w:author="Lin, Yuanyuan" w:date="2019-12-06T13:27:00Z">
              <w:rPr>
                <w:noProof/>
              </w:rPr>
            </w:rPrChange>
          </w:rPr>
          <w:drawing>
            <wp:anchor distT="0" distB="0" distL="114300" distR="114300" simplePos="0" relativeHeight="251718656" behindDoc="1" locked="0" layoutInCell="1" allowOverlap="1" wp14:anchorId="0C2B5142" wp14:editId="3C325E5C">
              <wp:simplePos x="0" y="0"/>
              <wp:positionH relativeFrom="column">
                <wp:posOffset>1203104</wp:posOffset>
              </wp:positionH>
              <wp:positionV relativeFrom="paragraph">
                <wp:posOffset>18194</wp:posOffset>
              </wp:positionV>
              <wp:extent cx="3662096" cy="959344"/>
              <wp:effectExtent l="0" t="0" r="0" b="6350"/>
              <wp:wrapNone/>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2-06 at 12.53.19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62096" cy="959344"/>
                      </a:xfrm>
                      <a:prstGeom prst="rect">
                        <a:avLst/>
                      </a:prstGeom>
                    </pic:spPr>
                  </pic:pic>
                </a:graphicData>
              </a:graphic>
              <wp14:sizeRelH relativeFrom="page">
                <wp14:pctWidth>0</wp14:pctWidth>
              </wp14:sizeRelH>
              <wp14:sizeRelV relativeFrom="page">
                <wp14:pctHeight>0</wp14:pctHeight>
              </wp14:sizeRelV>
            </wp:anchor>
          </w:drawing>
        </w:r>
      </w:ins>
    </w:p>
    <w:p w14:paraId="0C2A78DE" w14:textId="1B9B4AB4" w:rsidR="00AE556D" w:rsidRPr="00B7063C" w:rsidRDefault="00AE556D" w:rsidP="0091783E">
      <w:pPr>
        <w:pStyle w:val="ListParagraph"/>
        <w:spacing w:after="160" w:line="259" w:lineRule="auto"/>
        <w:ind w:left="1080"/>
        <w:rPr>
          <w:ins w:id="2831" w:author="Lin, Yuanyuan" w:date="2019-12-06T12:56:00Z"/>
          <w:rFonts w:ascii="Times" w:hAnsi="Times"/>
          <w:rPrChange w:id="2832" w:author="Lin, Yuanyuan" w:date="2019-12-06T13:27:00Z">
            <w:rPr>
              <w:ins w:id="2833" w:author="Lin, Yuanyuan" w:date="2019-12-06T12:56:00Z"/>
            </w:rPr>
          </w:rPrChange>
        </w:rPr>
      </w:pPr>
    </w:p>
    <w:p w14:paraId="61AF6EA3" w14:textId="435853CE" w:rsidR="00AE556D" w:rsidRPr="00B7063C" w:rsidRDefault="00AE556D" w:rsidP="0091783E">
      <w:pPr>
        <w:pStyle w:val="ListParagraph"/>
        <w:spacing w:after="160" w:line="259" w:lineRule="auto"/>
        <w:ind w:left="1080"/>
        <w:rPr>
          <w:ins w:id="2834" w:author="Lin, Yuanyuan" w:date="2019-12-06T12:56:00Z"/>
          <w:rFonts w:ascii="Times" w:hAnsi="Times"/>
          <w:rPrChange w:id="2835" w:author="Lin, Yuanyuan" w:date="2019-12-06T13:27:00Z">
            <w:rPr>
              <w:ins w:id="2836" w:author="Lin, Yuanyuan" w:date="2019-12-06T12:56:00Z"/>
            </w:rPr>
          </w:rPrChange>
        </w:rPr>
      </w:pPr>
    </w:p>
    <w:p w14:paraId="4D08065D" w14:textId="08F7B6FC" w:rsidR="00AE556D" w:rsidRPr="00B7063C" w:rsidRDefault="00AE556D" w:rsidP="0091783E">
      <w:pPr>
        <w:pStyle w:val="ListParagraph"/>
        <w:spacing w:after="160" w:line="259" w:lineRule="auto"/>
        <w:ind w:left="1080"/>
        <w:rPr>
          <w:ins w:id="2837" w:author="Lin, Yuanyuan" w:date="2019-12-06T13:02:00Z"/>
          <w:rFonts w:ascii="Times" w:hAnsi="Times"/>
          <w:rPrChange w:id="2838" w:author="Lin, Yuanyuan" w:date="2019-12-06T13:27:00Z">
            <w:rPr>
              <w:ins w:id="2839" w:author="Lin, Yuanyuan" w:date="2019-12-06T13:02:00Z"/>
            </w:rPr>
          </w:rPrChange>
        </w:rPr>
      </w:pPr>
    </w:p>
    <w:p w14:paraId="2233A13D" w14:textId="31BD63C6" w:rsidR="00D757E1" w:rsidRPr="00B7063C" w:rsidRDefault="00D757E1" w:rsidP="0091783E">
      <w:pPr>
        <w:pStyle w:val="ListParagraph"/>
        <w:spacing w:after="160" w:line="259" w:lineRule="auto"/>
        <w:ind w:left="1080"/>
        <w:rPr>
          <w:ins w:id="2840" w:author="Lin, Yuanyuan" w:date="2019-12-06T13:02:00Z"/>
          <w:rFonts w:ascii="Times" w:hAnsi="Times"/>
          <w:rPrChange w:id="2841" w:author="Lin, Yuanyuan" w:date="2019-12-06T13:27:00Z">
            <w:rPr>
              <w:ins w:id="2842" w:author="Lin, Yuanyuan" w:date="2019-12-06T13:02:00Z"/>
            </w:rPr>
          </w:rPrChange>
        </w:rPr>
      </w:pPr>
    </w:p>
    <w:p w14:paraId="0D4BF540" w14:textId="7EDB03D1" w:rsidR="003D07E4" w:rsidRPr="00E77216" w:rsidRDefault="003D07E4" w:rsidP="003D07E4">
      <w:pPr>
        <w:jc w:val="center"/>
        <w:rPr>
          <w:ins w:id="2843" w:author="Lin, Yuanyuan" w:date="2019-12-07T13:08:00Z"/>
          <w:rFonts w:ascii="Times" w:hAnsi="Times"/>
        </w:rPr>
      </w:pPr>
      <w:ins w:id="2844" w:author="Lin, Yuanyuan" w:date="2019-12-07T13:08:00Z">
        <w:r w:rsidRPr="00E77216">
          <w:rPr>
            <w:rFonts w:ascii="Times" w:hAnsi="Times"/>
          </w:rPr>
          <w:t>Table 4.1</w:t>
        </w:r>
        <w:r>
          <w:rPr>
            <w:rFonts w:ascii="Times" w:hAnsi="Times"/>
          </w:rPr>
          <w:t>9</w:t>
        </w:r>
      </w:ins>
    </w:p>
    <w:p w14:paraId="49A968C3" w14:textId="3E5ECC08" w:rsidR="00D757E1" w:rsidRPr="00B7063C" w:rsidRDefault="00D757E1" w:rsidP="0091783E">
      <w:pPr>
        <w:pStyle w:val="ListParagraph"/>
        <w:spacing w:after="160" w:line="259" w:lineRule="auto"/>
        <w:ind w:left="1080"/>
        <w:rPr>
          <w:ins w:id="2845" w:author="Lin, Yuanyuan" w:date="2019-12-06T13:12:00Z"/>
          <w:rFonts w:ascii="Times" w:hAnsi="Times"/>
          <w:rPrChange w:id="2846" w:author="Lin, Yuanyuan" w:date="2019-12-06T13:27:00Z">
            <w:rPr>
              <w:ins w:id="2847" w:author="Lin, Yuanyuan" w:date="2019-12-06T13:12:00Z"/>
            </w:rPr>
          </w:rPrChange>
        </w:rPr>
      </w:pPr>
    </w:p>
    <w:p w14:paraId="4B2A6F04" w14:textId="35F1D7FA" w:rsidR="000300FE" w:rsidRPr="003D07E4" w:rsidRDefault="000300FE" w:rsidP="003D07E4">
      <w:pPr>
        <w:spacing w:after="160" w:line="259" w:lineRule="auto"/>
        <w:rPr>
          <w:ins w:id="2848" w:author="Lin, Yuanyuan" w:date="2019-12-06T13:12:00Z"/>
          <w:rFonts w:ascii="Times" w:hAnsi="Times"/>
          <w:rPrChange w:id="2849" w:author="Lin, Yuanyuan" w:date="2019-12-07T13:08:00Z">
            <w:rPr>
              <w:ins w:id="2850" w:author="Lin, Yuanyuan" w:date="2019-12-06T13:12:00Z"/>
            </w:rPr>
          </w:rPrChange>
        </w:rPr>
        <w:pPrChange w:id="2851" w:author="Lin, Yuanyuan" w:date="2019-12-07T13:08:00Z">
          <w:pPr>
            <w:pStyle w:val="ListParagraph"/>
            <w:spacing w:after="160" w:line="259" w:lineRule="auto"/>
            <w:ind w:left="1080"/>
          </w:pPr>
        </w:pPrChange>
      </w:pPr>
    </w:p>
    <w:p w14:paraId="78F8DD06" w14:textId="77777777" w:rsidR="00C32618" w:rsidRPr="00B7063C" w:rsidRDefault="00D3028F" w:rsidP="00C32618">
      <w:pPr>
        <w:rPr>
          <w:ins w:id="2852" w:author="Lin, Yuanyuan" w:date="2019-12-06T13:06:00Z"/>
          <w:rFonts w:ascii="Times" w:hAnsi="Times"/>
          <w:rPrChange w:id="2853" w:author="Lin, Yuanyuan" w:date="2019-12-06T13:27:00Z">
            <w:rPr>
              <w:ins w:id="2854" w:author="Lin, Yuanyuan" w:date="2019-12-06T13:06:00Z"/>
            </w:rPr>
          </w:rPrChange>
        </w:rPr>
      </w:pPr>
      <w:ins w:id="2855" w:author="Lin, Yuanyuan" w:date="2019-12-06T12:42:00Z">
        <w:r w:rsidRPr="00B7063C">
          <w:rPr>
            <w:rFonts w:ascii="Times" w:hAnsi="Times"/>
            <w:rPrChange w:id="2856" w:author="Lin, Yuanyuan" w:date="2019-12-06T13:27:00Z">
              <w:rPr>
                <w:i/>
                <w:iCs/>
              </w:rPr>
            </w:rPrChange>
          </w:rPr>
          <w:t xml:space="preserve">Among fixed effects: </w:t>
        </w:r>
      </w:ins>
    </w:p>
    <w:p w14:paraId="2213BC57" w14:textId="7AB47A5B" w:rsidR="00D50398" w:rsidRPr="00B7063C" w:rsidRDefault="00C32618" w:rsidP="00C32618">
      <w:pPr>
        <w:rPr>
          <w:ins w:id="2857" w:author="Lin, Yuanyuan" w:date="2019-12-06T13:11:00Z"/>
          <w:rFonts w:ascii="Times" w:hAnsi="Times"/>
          <w:rPrChange w:id="2858" w:author="Lin, Yuanyuan" w:date="2019-12-06T13:27:00Z">
            <w:rPr>
              <w:ins w:id="2859" w:author="Lin, Yuanyuan" w:date="2019-12-06T13:11:00Z"/>
            </w:rPr>
          </w:rPrChange>
        </w:rPr>
      </w:pPr>
      <w:ins w:id="2860" w:author="Lin, Yuanyuan" w:date="2019-12-06T13:06:00Z">
        <w:r w:rsidRPr="00B7063C">
          <w:rPr>
            <w:rFonts w:ascii="Times" w:hAnsi="Times"/>
            <w:rPrChange w:id="2861" w:author="Lin, Yuanyuan" w:date="2019-12-06T13:27:00Z">
              <w:rPr/>
            </w:rPrChange>
          </w:rPr>
          <w:t>Coefficient of security</w:t>
        </w:r>
      </w:ins>
      <w:ins w:id="2862" w:author="Lin, Yuanyuan" w:date="2019-12-06T13:07:00Z">
        <w:r w:rsidRPr="00B7063C">
          <w:rPr>
            <w:rFonts w:ascii="Times" w:hAnsi="Times"/>
            <w:rPrChange w:id="2863" w:author="Lin, Yuanyuan" w:date="2019-12-06T13:27:00Z">
              <w:rPr/>
            </w:rPrChange>
          </w:rPr>
          <w:t>_deposit</w:t>
        </w:r>
      </w:ins>
      <w:ins w:id="2864" w:author="Lin, Yuanyuan" w:date="2019-12-06T13:06:00Z">
        <w:r w:rsidRPr="00B7063C">
          <w:rPr>
            <w:rFonts w:ascii="Times" w:hAnsi="Times"/>
            <w:rPrChange w:id="2865" w:author="Lin, Yuanyuan" w:date="2019-12-06T13:27:00Z">
              <w:rPr/>
            </w:rPrChange>
          </w:rPr>
          <w:t xml:space="preserve"> means if </w:t>
        </w:r>
      </w:ins>
      <w:ins w:id="2866" w:author="Lin, Yuanyuan" w:date="2019-12-06T13:07:00Z">
        <w:r w:rsidRPr="00B7063C">
          <w:rPr>
            <w:rFonts w:ascii="Times" w:hAnsi="Times"/>
            <w:rPrChange w:id="2867" w:author="Lin, Yuanyuan" w:date="2019-12-06T13:27:00Z">
              <w:rPr/>
            </w:rPrChange>
          </w:rPr>
          <w:t>security_deposit</w:t>
        </w:r>
      </w:ins>
      <w:ins w:id="2868" w:author="Lin, Yuanyuan" w:date="2019-12-06T13:06:00Z">
        <w:r w:rsidRPr="00B7063C">
          <w:rPr>
            <w:rFonts w:ascii="Times" w:hAnsi="Times"/>
            <w:rPrChange w:id="2869" w:author="Lin, Yuanyuan" w:date="2019-12-06T13:27:00Z">
              <w:rPr/>
            </w:rPrChange>
          </w:rPr>
          <w:t xml:space="preserve"> value increases by 1 unit, we’d expect our price variable to increase by </w:t>
        </w:r>
      </w:ins>
      <w:ins w:id="2870" w:author="Lin, Yuanyuan" w:date="2019-12-06T13:07:00Z">
        <w:r w:rsidR="00D50398" w:rsidRPr="00B7063C">
          <w:rPr>
            <w:rFonts w:ascii="Times" w:hAnsi="Times"/>
            <w:rPrChange w:id="2871" w:author="Lin, Yuanyuan" w:date="2019-12-06T13:27:00Z">
              <w:rPr/>
            </w:rPrChange>
          </w:rPr>
          <w:t>1.28e^-5</w:t>
        </w:r>
      </w:ins>
      <w:ins w:id="2872" w:author="Lin, Yuanyuan" w:date="2019-12-06T13:06:00Z">
        <w:r w:rsidRPr="00B7063C">
          <w:rPr>
            <w:rFonts w:ascii="Times" w:hAnsi="Times"/>
            <w:rPrChange w:id="2873" w:author="Lin, Yuanyuan" w:date="2019-12-06T13:27:00Z">
              <w:rPr/>
            </w:rPrChange>
          </w:rPr>
          <w:t xml:space="preserve"> unit while keeping all other coefficients as constant; coefficient of </w:t>
        </w:r>
      </w:ins>
      <w:ins w:id="2874" w:author="Lin, Yuanyuan" w:date="2019-12-06T13:07:00Z">
        <w:r w:rsidR="00D50398" w:rsidRPr="00B7063C">
          <w:rPr>
            <w:rFonts w:ascii="Times" w:hAnsi="Times"/>
            <w:rPrChange w:id="2875" w:author="Lin, Yuanyuan" w:date="2019-12-06T13:27:00Z">
              <w:rPr/>
            </w:rPrChange>
          </w:rPr>
          <w:t>cleaning_fee</w:t>
        </w:r>
      </w:ins>
      <w:ins w:id="2876" w:author="Lin, Yuanyuan" w:date="2019-12-06T13:06:00Z">
        <w:r w:rsidRPr="00B7063C">
          <w:rPr>
            <w:rFonts w:ascii="Times" w:hAnsi="Times"/>
            <w:rPrChange w:id="2877" w:author="Lin, Yuanyuan" w:date="2019-12-06T13:27:00Z">
              <w:rPr/>
            </w:rPrChange>
          </w:rPr>
          <w:t xml:space="preserve"> means if </w:t>
        </w:r>
      </w:ins>
      <w:ins w:id="2878" w:author="Lin, Yuanyuan" w:date="2019-12-06T13:08:00Z">
        <w:r w:rsidR="00D50398" w:rsidRPr="00B7063C">
          <w:rPr>
            <w:rFonts w:ascii="Times" w:hAnsi="Times"/>
            <w:rPrChange w:id="2879" w:author="Lin, Yuanyuan" w:date="2019-12-06T13:27:00Z">
              <w:rPr/>
            </w:rPrChange>
          </w:rPr>
          <w:t xml:space="preserve">cleaning_fee </w:t>
        </w:r>
      </w:ins>
      <w:ins w:id="2880" w:author="Lin, Yuanyuan" w:date="2019-12-06T13:06:00Z">
        <w:r w:rsidRPr="00B7063C">
          <w:rPr>
            <w:rFonts w:ascii="Times" w:hAnsi="Times"/>
            <w:rPrChange w:id="2881" w:author="Lin, Yuanyuan" w:date="2019-12-06T13:27:00Z">
              <w:rPr/>
            </w:rPrChange>
          </w:rPr>
          <w:t xml:space="preserve">value increases by 1 unit, we’d expect our price variable to increase by </w:t>
        </w:r>
      </w:ins>
      <w:ins w:id="2882" w:author="Lin, Yuanyuan" w:date="2019-12-06T13:08:00Z">
        <w:r w:rsidR="00D50398" w:rsidRPr="00B7063C">
          <w:rPr>
            <w:rFonts w:ascii="Times" w:hAnsi="Times"/>
            <w:rPrChange w:id="2883" w:author="Lin, Yuanyuan" w:date="2019-12-06T13:27:00Z">
              <w:rPr/>
            </w:rPrChange>
          </w:rPr>
          <w:t>7.97e^-4</w:t>
        </w:r>
      </w:ins>
      <w:ins w:id="2884" w:author="Lin, Yuanyuan" w:date="2019-12-06T13:06:00Z">
        <w:r w:rsidRPr="00B7063C">
          <w:rPr>
            <w:rFonts w:ascii="Times" w:hAnsi="Times"/>
            <w:rPrChange w:id="2885" w:author="Lin, Yuanyuan" w:date="2019-12-06T13:27:00Z">
              <w:rPr/>
            </w:rPrChange>
          </w:rPr>
          <w:t xml:space="preserve"> unit while keeping all other coefficients as constant; coefficient of </w:t>
        </w:r>
      </w:ins>
      <w:ins w:id="2886" w:author="Lin, Yuanyuan" w:date="2019-12-06T13:08:00Z">
        <w:r w:rsidR="00D50398" w:rsidRPr="00B7063C">
          <w:rPr>
            <w:rFonts w:ascii="Times" w:hAnsi="Times"/>
            <w:rPrChange w:id="2887" w:author="Lin, Yuanyuan" w:date="2019-12-06T13:27:00Z">
              <w:rPr/>
            </w:rPrChange>
          </w:rPr>
          <w:t>guests_included</w:t>
        </w:r>
      </w:ins>
      <w:ins w:id="2888" w:author="Lin, Yuanyuan" w:date="2019-12-06T13:06:00Z">
        <w:r w:rsidRPr="00B7063C">
          <w:rPr>
            <w:rFonts w:ascii="Times" w:hAnsi="Times"/>
            <w:rPrChange w:id="2889" w:author="Lin, Yuanyuan" w:date="2019-12-06T13:27:00Z">
              <w:rPr/>
            </w:rPrChange>
          </w:rPr>
          <w:t xml:space="preserve"> means if </w:t>
        </w:r>
      </w:ins>
      <w:ins w:id="2890" w:author="Lin, Yuanyuan" w:date="2019-12-06T13:09:00Z">
        <w:r w:rsidR="00D50398" w:rsidRPr="00B7063C">
          <w:rPr>
            <w:rFonts w:ascii="Times" w:hAnsi="Times"/>
            <w:rPrChange w:id="2891" w:author="Lin, Yuanyuan" w:date="2019-12-06T13:27:00Z">
              <w:rPr/>
            </w:rPrChange>
          </w:rPr>
          <w:t>guests_included</w:t>
        </w:r>
      </w:ins>
      <w:ins w:id="2892" w:author="Lin, Yuanyuan" w:date="2019-12-06T13:06:00Z">
        <w:r w:rsidRPr="00B7063C">
          <w:rPr>
            <w:rFonts w:ascii="Times" w:hAnsi="Times"/>
            <w:rPrChange w:id="2893" w:author="Lin, Yuanyuan" w:date="2019-12-06T13:27:00Z">
              <w:rPr/>
            </w:rPrChange>
          </w:rPr>
          <w:t xml:space="preserve"> value increases by 1 unit, we’d expect our price variable to decrease by </w:t>
        </w:r>
      </w:ins>
      <w:ins w:id="2894" w:author="Lin, Yuanyuan" w:date="2019-12-06T13:09:00Z">
        <w:r w:rsidR="00D50398" w:rsidRPr="00B7063C">
          <w:rPr>
            <w:rFonts w:ascii="Times" w:hAnsi="Times"/>
            <w:rPrChange w:id="2895" w:author="Lin, Yuanyuan" w:date="2019-12-06T13:27:00Z">
              <w:rPr/>
            </w:rPrChange>
          </w:rPr>
          <w:t>1.65e-2</w:t>
        </w:r>
      </w:ins>
      <w:ins w:id="2896" w:author="Lin, Yuanyuan" w:date="2019-12-06T13:06:00Z">
        <w:r w:rsidRPr="00B7063C">
          <w:rPr>
            <w:rFonts w:ascii="Times" w:hAnsi="Times"/>
            <w:rPrChange w:id="2897" w:author="Lin, Yuanyuan" w:date="2019-12-06T13:27:00Z">
              <w:rPr/>
            </w:rPrChange>
          </w:rPr>
          <w:t xml:space="preserve"> unit while keeping all other coefficients as constant; coefficient of </w:t>
        </w:r>
      </w:ins>
      <w:ins w:id="2898" w:author="Lin, Yuanyuan" w:date="2019-12-06T13:10:00Z">
        <w:r w:rsidR="00D50398" w:rsidRPr="00B7063C">
          <w:rPr>
            <w:rFonts w:ascii="Times" w:hAnsi="Times"/>
            <w:rPrChange w:id="2899" w:author="Lin, Yuanyuan" w:date="2019-12-06T13:27:00Z">
              <w:rPr/>
            </w:rPrChange>
          </w:rPr>
          <w:t>instant_bookablet</w:t>
        </w:r>
      </w:ins>
      <w:ins w:id="2900" w:author="Lin, Yuanyuan" w:date="2019-12-06T13:06:00Z">
        <w:r w:rsidRPr="00B7063C">
          <w:rPr>
            <w:rFonts w:ascii="Times" w:hAnsi="Times"/>
            <w:rPrChange w:id="2901" w:author="Lin, Yuanyuan" w:date="2019-12-06T13:27:00Z">
              <w:rPr/>
            </w:rPrChange>
          </w:rPr>
          <w:t xml:space="preserve"> means if </w:t>
        </w:r>
      </w:ins>
      <w:ins w:id="2902" w:author="Lin, Yuanyuan" w:date="2019-12-06T13:10:00Z">
        <w:r w:rsidR="00D50398" w:rsidRPr="00B7063C">
          <w:rPr>
            <w:rFonts w:ascii="Times" w:hAnsi="Times"/>
            <w:rPrChange w:id="2903" w:author="Lin, Yuanyuan" w:date="2019-12-06T13:27:00Z">
              <w:rPr/>
            </w:rPrChange>
          </w:rPr>
          <w:t xml:space="preserve">instant_bookablet </w:t>
        </w:r>
      </w:ins>
      <w:ins w:id="2904" w:author="Lin, Yuanyuan" w:date="2019-12-06T13:06:00Z">
        <w:r w:rsidRPr="00B7063C">
          <w:rPr>
            <w:rFonts w:ascii="Times" w:hAnsi="Times"/>
            <w:rPrChange w:id="2905" w:author="Lin, Yuanyuan" w:date="2019-12-06T13:27:00Z">
              <w:rPr/>
            </w:rPrChange>
          </w:rPr>
          <w:t xml:space="preserve">increases by 1 unit, we’d expect our price variable to increase by </w:t>
        </w:r>
      </w:ins>
      <w:ins w:id="2906" w:author="Lin, Yuanyuan" w:date="2019-12-06T13:10:00Z">
        <w:r w:rsidR="00D50398" w:rsidRPr="00B7063C">
          <w:rPr>
            <w:rFonts w:ascii="Times" w:hAnsi="Times"/>
            <w:rPrChange w:id="2907" w:author="Lin, Yuanyuan" w:date="2019-12-06T13:27:00Z">
              <w:rPr/>
            </w:rPrChange>
          </w:rPr>
          <w:t>6.266</w:t>
        </w:r>
      </w:ins>
      <w:ins w:id="2908" w:author="Lin, Yuanyuan" w:date="2019-12-06T13:11:00Z">
        <w:r w:rsidR="00D50398" w:rsidRPr="00B7063C">
          <w:rPr>
            <w:rFonts w:ascii="Times" w:hAnsi="Times"/>
            <w:rPrChange w:id="2909" w:author="Lin, Yuanyuan" w:date="2019-12-06T13:27:00Z">
              <w:rPr/>
            </w:rPrChange>
          </w:rPr>
          <w:t>e^-3</w:t>
        </w:r>
      </w:ins>
      <w:ins w:id="2910" w:author="Lin, Yuanyuan" w:date="2019-12-06T13:06:00Z">
        <w:r w:rsidRPr="00B7063C">
          <w:rPr>
            <w:rFonts w:ascii="Times" w:hAnsi="Times"/>
            <w:rPrChange w:id="2911" w:author="Lin, Yuanyuan" w:date="2019-12-06T13:27:00Z">
              <w:rPr/>
            </w:rPrChange>
          </w:rPr>
          <w:t xml:space="preserve"> unit while keeping all other coefficients as constant</w:t>
        </w:r>
      </w:ins>
    </w:p>
    <w:p w14:paraId="61AD43A7" w14:textId="77777777" w:rsidR="00D50398" w:rsidRPr="00B7063C" w:rsidRDefault="00D50398" w:rsidP="00C32618">
      <w:pPr>
        <w:rPr>
          <w:ins w:id="2912" w:author="Lin, Yuanyuan" w:date="2019-12-06T13:11:00Z"/>
          <w:rFonts w:ascii="Times" w:hAnsi="Times"/>
          <w:rPrChange w:id="2913" w:author="Lin, Yuanyuan" w:date="2019-12-06T13:27:00Z">
            <w:rPr>
              <w:ins w:id="2914" w:author="Lin, Yuanyuan" w:date="2019-12-06T13:11:00Z"/>
            </w:rPr>
          </w:rPrChange>
        </w:rPr>
      </w:pPr>
    </w:p>
    <w:p w14:paraId="1A47A400" w14:textId="77777777" w:rsidR="00C32618" w:rsidRPr="00B7063C" w:rsidRDefault="00987682" w:rsidP="00C32618">
      <w:pPr>
        <w:rPr>
          <w:ins w:id="2915" w:author="Lin, Yuanyuan" w:date="2019-12-06T13:06:00Z"/>
          <w:rFonts w:ascii="Times" w:hAnsi="Times"/>
          <w:rPrChange w:id="2916" w:author="Lin, Yuanyuan" w:date="2019-12-06T13:27:00Z">
            <w:rPr>
              <w:ins w:id="2917" w:author="Lin, Yuanyuan" w:date="2019-12-06T13:06:00Z"/>
            </w:rPr>
          </w:rPrChange>
        </w:rPr>
      </w:pPr>
      <w:ins w:id="2918" w:author="Lin, Yuanyuan" w:date="2019-12-06T12:43:00Z">
        <w:r w:rsidRPr="00B7063C">
          <w:rPr>
            <w:rFonts w:ascii="Times" w:hAnsi="Times"/>
            <w:rPrChange w:id="2919" w:author="Lin, Yuanyuan" w:date="2019-12-06T13:27:00Z">
              <w:rPr>
                <w:i/>
                <w:iCs/>
              </w:rPr>
            </w:rPrChange>
          </w:rPr>
          <w:t xml:space="preserve">Among </w:t>
        </w:r>
      </w:ins>
      <w:ins w:id="2920" w:author="Lin, Yuanyuan" w:date="2019-12-06T12:42:00Z">
        <w:r w:rsidR="00D3028F" w:rsidRPr="00B7063C">
          <w:rPr>
            <w:rFonts w:ascii="Times" w:hAnsi="Times"/>
            <w:rPrChange w:id="2921" w:author="Lin, Yuanyuan" w:date="2019-12-06T13:27:00Z">
              <w:rPr>
                <w:i/>
                <w:iCs/>
              </w:rPr>
            </w:rPrChange>
          </w:rPr>
          <w:t xml:space="preserve">random effects: </w:t>
        </w:r>
      </w:ins>
    </w:p>
    <w:p w14:paraId="488FC201" w14:textId="421E977D" w:rsidR="00D50398" w:rsidRPr="00B7063C" w:rsidRDefault="00D3028F" w:rsidP="00C32618">
      <w:pPr>
        <w:rPr>
          <w:ins w:id="2922" w:author="Lin, Yuanyuan" w:date="2019-12-06T13:12:00Z"/>
          <w:rFonts w:ascii="Times" w:hAnsi="Times"/>
          <w:rPrChange w:id="2923" w:author="Lin, Yuanyuan" w:date="2019-12-06T13:27:00Z">
            <w:rPr>
              <w:ins w:id="2924" w:author="Lin, Yuanyuan" w:date="2019-12-06T13:12:00Z"/>
            </w:rPr>
          </w:rPrChange>
        </w:rPr>
      </w:pPr>
      <w:ins w:id="2925" w:author="Lin, Yuanyuan" w:date="2019-12-06T12:42:00Z">
        <w:r w:rsidRPr="00B7063C">
          <w:rPr>
            <w:rFonts w:ascii="Times" w:eastAsiaTheme="minorEastAsia" w:hAnsi="Times" w:cstheme="minorBidi"/>
            <w:rPrChange w:id="2926" w:author="Lin, Yuanyuan" w:date="2019-12-06T13:27:00Z">
              <w:rPr>
                <w:rFonts w:ascii="LMRoman10" w:hAnsi="LMRoman10"/>
                <w:i/>
                <w:iCs/>
                <w:sz w:val="20"/>
                <w:szCs w:val="20"/>
              </w:rPr>
            </w:rPrChange>
          </w:rPr>
          <w:t xml:space="preserve">The model with random </w:t>
        </w:r>
      </w:ins>
      <w:ins w:id="2927" w:author="Lin, Yuanyuan" w:date="2019-12-06T13:00:00Z">
        <w:r w:rsidR="004119FB" w:rsidRPr="00B7063C">
          <w:rPr>
            <w:rFonts w:ascii="Times" w:eastAsiaTheme="minorEastAsia" w:hAnsi="Times" w:cstheme="minorBidi"/>
            <w:rPrChange w:id="2928" w:author="Lin, Yuanyuan" w:date="2019-12-06T13:27:00Z">
              <w:rPr>
                <w:rFonts w:ascii="LMRoman10" w:hAnsi="LMRoman10"/>
                <w:i/>
                <w:iCs/>
                <w:sz w:val="20"/>
                <w:szCs w:val="20"/>
              </w:rPr>
            </w:rPrChange>
          </w:rPr>
          <w:t xml:space="preserve">intercept </w:t>
        </w:r>
      </w:ins>
      <w:ins w:id="2929" w:author="Lin, Yuanyuan" w:date="2019-12-06T12:42:00Z">
        <w:r w:rsidRPr="00B7063C">
          <w:rPr>
            <w:rFonts w:ascii="Times" w:eastAsiaTheme="minorEastAsia" w:hAnsi="Times" w:cstheme="minorBidi"/>
            <w:rPrChange w:id="2930" w:author="Lin, Yuanyuan" w:date="2019-12-06T13:27:00Z">
              <w:rPr>
                <w:rFonts w:ascii="LMRoman10" w:hAnsi="LMRoman10"/>
                <w:i/>
                <w:iCs/>
                <w:sz w:val="20"/>
                <w:szCs w:val="20"/>
              </w:rPr>
            </w:rPrChange>
          </w:rPr>
          <w:t xml:space="preserve">effects for the first </w:t>
        </w:r>
      </w:ins>
      <w:ins w:id="2931" w:author="Lin, Yuanyuan" w:date="2019-12-06T13:34:00Z">
        <w:r w:rsidR="00517CC3" w:rsidRPr="00B7063C">
          <w:rPr>
            <w:rFonts w:ascii="Times" w:hAnsi="Times"/>
          </w:rPr>
          <w:t>neighborhood (</w:t>
        </w:r>
      </w:ins>
      <w:ins w:id="2932" w:author="Lin, Yuanyuan" w:date="2019-12-06T13:12:00Z">
        <w:r w:rsidR="00D50398" w:rsidRPr="00B7063C">
          <w:rPr>
            <w:rFonts w:ascii="Times" w:hAnsi="Times"/>
            <w:rPrChange w:id="2933" w:author="Lin, Yuanyuan" w:date="2019-12-06T13:27:00Z">
              <w:rPr/>
            </w:rPrChange>
          </w:rPr>
          <w:t>Alhambra</w:t>
        </w:r>
      </w:ins>
      <w:ins w:id="2934" w:author="Lin, Yuanyuan" w:date="2019-12-06T13:02:00Z">
        <w:r w:rsidR="00D757E1" w:rsidRPr="00B7063C">
          <w:rPr>
            <w:rFonts w:ascii="Times" w:eastAsiaTheme="minorEastAsia" w:hAnsi="Times" w:cstheme="minorBidi"/>
            <w:rPrChange w:id="2935" w:author="Lin, Yuanyuan" w:date="2019-12-06T13:27:00Z">
              <w:rPr>
                <w:rFonts w:ascii="LMRoman10" w:hAnsi="LMRoman10"/>
                <w:i/>
                <w:iCs/>
                <w:sz w:val="20"/>
                <w:szCs w:val="20"/>
              </w:rPr>
            </w:rPrChange>
          </w:rPr>
          <w:t>)</w:t>
        </w:r>
      </w:ins>
      <w:ins w:id="2936" w:author="Lin, Yuanyuan" w:date="2019-12-06T12:42:00Z">
        <w:r w:rsidRPr="00B7063C">
          <w:rPr>
            <w:rFonts w:ascii="Times" w:eastAsiaTheme="minorEastAsia" w:hAnsi="Times" w:cstheme="minorBidi"/>
            <w:rPrChange w:id="2937" w:author="Lin, Yuanyuan" w:date="2019-12-06T13:27:00Z">
              <w:rPr>
                <w:rFonts w:ascii="LMRoman10" w:hAnsi="LMRoman10"/>
                <w:i/>
                <w:iCs/>
                <w:sz w:val="20"/>
                <w:szCs w:val="20"/>
              </w:rPr>
            </w:rPrChange>
          </w:rPr>
          <w:t xml:space="preserve"> </w:t>
        </w:r>
      </w:ins>
      <w:ins w:id="2938" w:author="Lin, Yuanyuan" w:date="2019-12-06T13:11:00Z">
        <w:r w:rsidR="00D50398" w:rsidRPr="00B7063C">
          <w:rPr>
            <w:rFonts w:ascii="Times" w:hAnsi="Times"/>
            <w:rPrChange w:id="2939" w:author="Lin, Yuanyuan" w:date="2019-12-06T13:27:00Z">
              <w:rPr/>
            </w:rPrChange>
          </w:rPr>
          <w:t>is 1.458 as table shows above.</w:t>
        </w:r>
      </w:ins>
    </w:p>
    <w:p w14:paraId="5939D1F1" w14:textId="2EE99D0F" w:rsidR="000300FE" w:rsidRPr="00B7063C" w:rsidRDefault="000300FE" w:rsidP="00C32618">
      <w:pPr>
        <w:rPr>
          <w:ins w:id="2940" w:author="Lin, Yuanyuan" w:date="2019-12-06T13:24:00Z"/>
          <w:rFonts w:ascii="Times" w:hAnsi="Times"/>
          <w:rPrChange w:id="2941" w:author="Lin, Yuanyuan" w:date="2019-12-06T13:27:00Z">
            <w:rPr>
              <w:ins w:id="2942" w:author="Lin, Yuanyuan" w:date="2019-12-06T13:24:00Z"/>
            </w:rPr>
          </w:rPrChange>
        </w:rPr>
      </w:pPr>
    </w:p>
    <w:p w14:paraId="533B18EC" w14:textId="77777777" w:rsidR="003A7DAE" w:rsidRPr="00B7063C" w:rsidRDefault="003A7DAE">
      <w:pPr>
        <w:rPr>
          <w:ins w:id="2943" w:author="Lin, Yuanyuan" w:date="2019-11-30T16:18:00Z"/>
          <w:rFonts w:ascii="Times" w:hAnsi="Times"/>
          <w:rPrChange w:id="2944" w:author="Lin, Yuanyuan" w:date="2019-12-06T13:27:00Z">
            <w:rPr>
              <w:ins w:id="2945" w:author="Lin, Yuanyuan" w:date="2019-11-30T16:18:00Z"/>
            </w:rPr>
          </w:rPrChange>
        </w:rPr>
        <w:pPrChange w:id="2946" w:author="Lin, Yuanyuan" w:date="2019-12-06T13:06:00Z">
          <w:pPr>
            <w:pStyle w:val="ListParagraph"/>
            <w:spacing w:after="160" w:line="259" w:lineRule="auto"/>
            <w:ind w:left="1080"/>
          </w:pPr>
        </w:pPrChange>
      </w:pPr>
    </w:p>
    <w:p w14:paraId="41CFE62C" w14:textId="58244194" w:rsidR="00BE226A" w:rsidRPr="00806052" w:rsidRDefault="001B77E7">
      <w:pPr>
        <w:pStyle w:val="ListParagraph"/>
        <w:numPr>
          <w:ilvl w:val="0"/>
          <w:numId w:val="25"/>
        </w:numPr>
        <w:spacing w:after="160" w:line="259" w:lineRule="auto"/>
        <w:rPr>
          <w:ins w:id="2947" w:author="Lin, Yuanyuan" w:date="2019-11-30T16:18:00Z"/>
          <w:rFonts w:ascii="Times" w:hAnsi="Times"/>
          <w:sz w:val="28"/>
          <w:szCs w:val="28"/>
          <w:rPrChange w:id="2948" w:author="Lin, Yuanyuan" w:date="2019-12-07T14:19:00Z">
            <w:rPr>
              <w:ins w:id="2949" w:author="Lin, Yuanyuan" w:date="2019-11-30T16:18:00Z"/>
            </w:rPr>
          </w:rPrChange>
        </w:rPr>
        <w:pPrChange w:id="2950" w:author="Lin, Yuanyuan" w:date="2019-12-01T20:33:00Z">
          <w:pPr>
            <w:pStyle w:val="ListParagraph"/>
            <w:spacing w:after="160" w:line="259" w:lineRule="auto"/>
            <w:ind w:left="1080"/>
          </w:pPr>
        </w:pPrChange>
      </w:pPr>
      <w:ins w:id="2951" w:author="Lin, Yuanyuan" w:date="2019-12-01T20:33:00Z">
        <w:r w:rsidRPr="00806052">
          <w:rPr>
            <w:rFonts w:ascii="Times" w:hAnsi="Times"/>
            <w:sz w:val="28"/>
            <w:szCs w:val="28"/>
            <w:rPrChange w:id="2952" w:author="Lin, Yuanyuan" w:date="2019-12-07T14:19:00Z">
              <w:rPr/>
            </w:rPrChange>
          </w:rPr>
          <w:t>Random slope</w:t>
        </w:r>
      </w:ins>
    </w:p>
    <w:p w14:paraId="65AFDF0F" w14:textId="174CDFA9" w:rsidR="00BE226A" w:rsidRPr="00B7063C" w:rsidRDefault="00BE226A" w:rsidP="0091783E">
      <w:pPr>
        <w:pStyle w:val="ListParagraph"/>
        <w:spacing w:after="160" w:line="259" w:lineRule="auto"/>
        <w:ind w:left="1080"/>
        <w:rPr>
          <w:ins w:id="2953" w:author="Lin, Yuanyuan" w:date="2019-11-30T16:18:00Z"/>
          <w:rFonts w:ascii="Times" w:hAnsi="Times"/>
          <w:rPrChange w:id="2954" w:author="Lin, Yuanyuan" w:date="2019-12-06T13:27:00Z">
            <w:rPr>
              <w:ins w:id="2955" w:author="Lin, Yuanyuan" w:date="2019-11-30T16:18:00Z"/>
            </w:rPr>
          </w:rPrChange>
        </w:rPr>
      </w:pPr>
    </w:p>
    <w:p w14:paraId="3F675902" w14:textId="7B2D116F" w:rsidR="00BE226A" w:rsidRPr="00B7063C" w:rsidRDefault="00861275" w:rsidP="0091783E">
      <w:pPr>
        <w:pStyle w:val="ListParagraph"/>
        <w:spacing w:after="160" w:line="259" w:lineRule="auto"/>
        <w:ind w:left="1080"/>
        <w:rPr>
          <w:ins w:id="2956" w:author="Lin, Yuanyuan" w:date="2019-11-30T16:17:00Z"/>
          <w:rFonts w:ascii="Times" w:hAnsi="Times"/>
          <w:rPrChange w:id="2957" w:author="Lin, Yuanyuan" w:date="2019-12-06T13:27:00Z">
            <w:rPr>
              <w:ins w:id="2958" w:author="Lin, Yuanyuan" w:date="2019-11-30T16:17:00Z"/>
            </w:rPr>
          </w:rPrChange>
        </w:rPr>
      </w:pPr>
      <w:ins w:id="2959" w:author="Lin, Yuanyuan" w:date="2019-12-06T13:17:00Z">
        <w:r w:rsidRPr="00B7063C">
          <w:rPr>
            <w:rFonts w:ascii="Times" w:hAnsi="Times"/>
            <w:noProof/>
            <w:rPrChange w:id="2960" w:author="Lin, Yuanyuan" w:date="2019-12-06T13:27:00Z">
              <w:rPr>
                <w:noProof/>
              </w:rPr>
            </w:rPrChange>
          </w:rPr>
          <w:drawing>
            <wp:anchor distT="0" distB="0" distL="114300" distR="114300" simplePos="0" relativeHeight="251720704" behindDoc="1" locked="0" layoutInCell="1" allowOverlap="1" wp14:anchorId="13D743C0" wp14:editId="6CF48B67">
              <wp:simplePos x="0" y="0"/>
              <wp:positionH relativeFrom="column">
                <wp:posOffset>623570</wp:posOffset>
              </wp:positionH>
              <wp:positionV relativeFrom="paragraph">
                <wp:posOffset>65405</wp:posOffset>
              </wp:positionV>
              <wp:extent cx="5372100" cy="816146"/>
              <wp:effectExtent l="0" t="0" r="0" b="0"/>
              <wp:wrapNone/>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2-06 at 1.17.27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72100" cy="816146"/>
                      </a:xfrm>
                      <a:prstGeom prst="rect">
                        <a:avLst/>
                      </a:prstGeom>
                    </pic:spPr>
                  </pic:pic>
                </a:graphicData>
              </a:graphic>
              <wp14:sizeRelH relativeFrom="page">
                <wp14:pctWidth>0</wp14:pctWidth>
              </wp14:sizeRelH>
              <wp14:sizeRelV relativeFrom="page">
                <wp14:pctHeight>0</wp14:pctHeight>
              </wp14:sizeRelV>
            </wp:anchor>
          </w:drawing>
        </w:r>
      </w:ins>
    </w:p>
    <w:p w14:paraId="093395A8" w14:textId="26CAA90C" w:rsidR="00AD42FE" w:rsidRPr="00B7063C" w:rsidRDefault="00AD42FE" w:rsidP="0091783E">
      <w:pPr>
        <w:pStyle w:val="ListParagraph"/>
        <w:spacing w:after="160" w:line="259" w:lineRule="auto"/>
        <w:ind w:left="1080"/>
        <w:rPr>
          <w:ins w:id="2961" w:author="Lin, Yuanyuan" w:date="2019-11-30T16:17:00Z"/>
          <w:rFonts w:ascii="Times" w:hAnsi="Times"/>
          <w:rPrChange w:id="2962" w:author="Lin, Yuanyuan" w:date="2019-12-06T13:27:00Z">
            <w:rPr>
              <w:ins w:id="2963" w:author="Lin, Yuanyuan" w:date="2019-11-30T16:17:00Z"/>
            </w:rPr>
          </w:rPrChange>
        </w:rPr>
      </w:pPr>
    </w:p>
    <w:p w14:paraId="13B186BA" w14:textId="769428C3" w:rsidR="00AD42FE" w:rsidRPr="00B7063C" w:rsidRDefault="00AD42FE" w:rsidP="0091783E">
      <w:pPr>
        <w:pStyle w:val="ListParagraph"/>
        <w:spacing w:after="160" w:line="259" w:lineRule="auto"/>
        <w:ind w:left="1080"/>
        <w:rPr>
          <w:ins w:id="2964" w:author="Lin, Yuanyuan" w:date="2019-11-30T18:28:00Z"/>
          <w:rFonts w:ascii="Times" w:hAnsi="Times"/>
          <w:rPrChange w:id="2965" w:author="Lin, Yuanyuan" w:date="2019-12-06T13:27:00Z">
            <w:rPr>
              <w:ins w:id="2966" w:author="Lin, Yuanyuan" w:date="2019-11-30T18:28:00Z"/>
            </w:rPr>
          </w:rPrChange>
        </w:rPr>
      </w:pPr>
    </w:p>
    <w:p w14:paraId="723EABC9" w14:textId="0386D436" w:rsidR="004D19F4" w:rsidRDefault="004D19F4">
      <w:pPr>
        <w:spacing w:after="160" w:line="259" w:lineRule="auto"/>
        <w:rPr>
          <w:ins w:id="2967" w:author="Lin, Yuanyuan" w:date="2019-12-07T13:27:00Z"/>
          <w:rFonts w:ascii="Times" w:hAnsi="Times"/>
        </w:rPr>
      </w:pPr>
    </w:p>
    <w:p w14:paraId="29445491" w14:textId="5C272458" w:rsidR="00DC6509" w:rsidRPr="00E77216" w:rsidRDefault="00DC6509" w:rsidP="00DC6509">
      <w:pPr>
        <w:jc w:val="center"/>
        <w:rPr>
          <w:ins w:id="2968" w:author="Lin, Yuanyuan" w:date="2019-12-07T13:28:00Z"/>
          <w:rFonts w:ascii="Times" w:hAnsi="Times"/>
        </w:rPr>
      </w:pPr>
      <w:ins w:id="2969" w:author="Lin, Yuanyuan" w:date="2019-12-07T13:28:00Z">
        <w:r w:rsidRPr="00E77216">
          <w:rPr>
            <w:rFonts w:ascii="Times" w:hAnsi="Times"/>
          </w:rPr>
          <w:t>Table 4.</w:t>
        </w:r>
        <w:r>
          <w:rPr>
            <w:rFonts w:ascii="Times" w:hAnsi="Times"/>
          </w:rPr>
          <w:t>20</w:t>
        </w:r>
      </w:ins>
    </w:p>
    <w:p w14:paraId="6687BD08" w14:textId="77777777" w:rsidR="00DC6509" w:rsidRPr="00B7063C" w:rsidRDefault="00DC6509">
      <w:pPr>
        <w:spacing w:after="160" w:line="259" w:lineRule="auto"/>
        <w:rPr>
          <w:ins w:id="2970" w:author="Lin, Yuanyuan" w:date="2019-11-30T18:29:00Z"/>
          <w:rFonts w:ascii="Times" w:hAnsi="Times"/>
          <w:rPrChange w:id="2971" w:author="Lin, Yuanyuan" w:date="2019-12-06T13:27:00Z">
            <w:rPr>
              <w:ins w:id="2972" w:author="Lin, Yuanyuan" w:date="2019-11-30T18:29:00Z"/>
            </w:rPr>
          </w:rPrChange>
        </w:rPr>
        <w:pPrChange w:id="2973" w:author="Lin, Yuanyuan" w:date="2019-12-06T13:23:00Z">
          <w:pPr>
            <w:pStyle w:val="ListParagraph"/>
            <w:spacing w:after="160" w:line="259" w:lineRule="auto"/>
            <w:ind w:left="1080"/>
          </w:pPr>
        </w:pPrChange>
      </w:pPr>
    </w:p>
    <w:p w14:paraId="27AEF655" w14:textId="1D741E90" w:rsidR="004D19F4" w:rsidRPr="00B7063C" w:rsidRDefault="004E25F0" w:rsidP="004E25F0">
      <w:pPr>
        <w:spacing w:after="160" w:line="259" w:lineRule="auto"/>
        <w:rPr>
          <w:ins w:id="2974" w:author="Lin, Yuanyuan" w:date="2019-12-06T13:20:00Z"/>
          <w:rFonts w:ascii="Times" w:hAnsi="Times"/>
          <w:rPrChange w:id="2975" w:author="Lin, Yuanyuan" w:date="2019-12-06T13:27:00Z">
            <w:rPr>
              <w:ins w:id="2976" w:author="Lin, Yuanyuan" w:date="2019-12-06T13:20:00Z"/>
            </w:rPr>
          </w:rPrChange>
        </w:rPr>
      </w:pPr>
      <w:ins w:id="2977" w:author="Lin, Yuanyuan" w:date="2019-12-06T13:19:00Z">
        <w:r w:rsidRPr="00B7063C">
          <w:rPr>
            <w:rFonts w:ascii="Times" w:hAnsi="Times"/>
            <w:rPrChange w:id="2978" w:author="Lin, Yuanyuan" w:date="2019-12-06T13:27:00Z">
              <w:rPr/>
            </w:rPrChange>
          </w:rPr>
          <w:t>Among fixed effec</w:t>
        </w:r>
      </w:ins>
      <w:ins w:id="2979" w:author="Lin, Yuanyuan" w:date="2019-12-06T13:20:00Z">
        <w:r w:rsidRPr="00B7063C">
          <w:rPr>
            <w:rFonts w:ascii="Times" w:hAnsi="Times"/>
            <w:rPrChange w:id="2980" w:author="Lin, Yuanyuan" w:date="2019-12-06T13:27:00Z">
              <w:rPr/>
            </w:rPrChange>
          </w:rPr>
          <w:t>t:</w:t>
        </w:r>
      </w:ins>
    </w:p>
    <w:p w14:paraId="6E7BC9F1" w14:textId="52D3C627" w:rsidR="004259BB" w:rsidRPr="00B7063C" w:rsidRDefault="004259BB" w:rsidP="004259BB">
      <w:pPr>
        <w:rPr>
          <w:ins w:id="2981" w:author="Lin, Yuanyuan" w:date="2019-12-06T13:20:00Z"/>
          <w:rFonts w:ascii="Times" w:hAnsi="Times"/>
          <w:rPrChange w:id="2982" w:author="Lin, Yuanyuan" w:date="2019-12-06T13:27:00Z">
            <w:rPr>
              <w:ins w:id="2983" w:author="Lin, Yuanyuan" w:date="2019-12-06T13:20:00Z"/>
            </w:rPr>
          </w:rPrChange>
        </w:rPr>
      </w:pPr>
      <w:ins w:id="2984" w:author="Lin, Yuanyuan" w:date="2019-12-06T13:20:00Z">
        <w:r w:rsidRPr="00B7063C">
          <w:rPr>
            <w:rFonts w:ascii="Times" w:hAnsi="Times"/>
            <w:rPrChange w:id="2985" w:author="Lin, Yuanyuan" w:date="2019-12-06T13:27:00Z">
              <w:rPr/>
            </w:rPrChange>
          </w:rPr>
          <w:t xml:space="preserve">Coefficient of security_deposit </w:t>
        </w:r>
      </w:ins>
      <w:ins w:id="2986" w:author="Lin, Yuanyuan" w:date="2019-12-06T13:21:00Z">
        <w:r w:rsidR="005E192B" w:rsidRPr="00B7063C">
          <w:rPr>
            <w:rFonts w:ascii="Times" w:hAnsi="Times"/>
            <w:rPrChange w:id="2987" w:author="Lin, Yuanyuan" w:date="2019-12-06T13:27:00Z">
              <w:rPr/>
            </w:rPrChange>
          </w:rPr>
          <w:t xml:space="preserve">for Alhambra </w:t>
        </w:r>
      </w:ins>
      <w:ins w:id="2988" w:author="Lin, Yuanyuan" w:date="2019-12-06T13:20:00Z">
        <w:r w:rsidRPr="00B7063C">
          <w:rPr>
            <w:rFonts w:ascii="Times" w:hAnsi="Times"/>
            <w:rPrChange w:id="2989" w:author="Lin, Yuanyuan" w:date="2019-12-06T13:27:00Z">
              <w:rPr/>
            </w:rPrChange>
          </w:rPr>
          <w:t>means if security_deposit value increases by 1 unit, we’d expect our price variable to increase by 1.</w:t>
        </w:r>
      </w:ins>
      <w:ins w:id="2990" w:author="Lin, Yuanyuan" w:date="2019-12-06T13:21:00Z">
        <w:r w:rsidR="005E192B" w:rsidRPr="00B7063C">
          <w:rPr>
            <w:rFonts w:ascii="Times" w:hAnsi="Times"/>
            <w:rPrChange w:id="2991" w:author="Lin, Yuanyuan" w:date="2019-12-06T13:27:00Z">
              <w:rPr/>
            </w:rPrChange>
          </w:rPr>
          <w:t>36</w:t>
        </w:r>
      </w:ins>
      <w:ins w:id="2992" w:author="Lin, Yuanyuan" w:date="2019-12-06T13:20:00Z">
        <w:r w:rsidRPr="00B7063C">
          <w:rPr>
            <w:rFonts w:ascii="Times" w:hAnsi="Times"/>
            <w:rPrChange w:id="2993" w:author="Lin, Yuanyuan" w:date="2019-12-06T13:27:00Z">
              <w:rPr/>
            </w:rPrChange>
          </w:rPr>
          <w:t xml:space="preserve">e^-5 unit while keeping all other coefficients as constant; coefficient of guests_included means if guests_included value increases by 1 unit, we’d expect our price variable to </w:t>
        </w:r>
      </w:ins>
      <w:ins w:id="2994" w:author="Lin, Yuanyuan" w:date="2019-12-06T13:22:00Z">
        <w:r w:rsidR="005E192B" w:rsidRPr="00B7063C">
          <w:rPr>
            <w:rFonts w:ascii="Times" w:hAnsi="Times"/>
            <w:rPrChange w:id="2995" w:author="Lin, Yuanyuan" w:date="2019-12-06T13:27:00Z">
              <w:rPr/>
            </w:rPrChange>
          </w:rPr>
          <w:t>in</w:t>
        </w:r>
      </w:ins>
      <w:ins w:id="2996" w:author="Lin, Yuanyuan" w:date="2019-12-06T13:20:00Z">
        <w:r w:rsidRPr="00B7063C">
          <w:rPr>
            <w:rFonts w:ascii="Times" w:hAnsi="Times"/>
            <w:rPrChange w:id="2997" w:author="Lin, Yuanyuan" w:date="2019-12-06T13:27:00Z">
              <w:rPr/>
            </w:rPrChange>
          </w:rPr>
          <w:t>crease by 1.65e-2 unit while keeping all other coefficients as constant</w:t>
        </w:r>
      </w:ins>
      <w:ins w:id="2998" w:author="Lin, Yuanyuan" w:date="2019-12-06T13:25:00Z">
        <w:r w:rsidR="00B7063C" w:rsidRPr="00B7063C">
          <w:rPr>
            <w:rFonts w:ascii="Times" w:hAnsi="Times"/>
            <w:rPrChange w:id="2999" w:author="Lin, Yuanyuan" w:date="2019-12-06T13:27:00Z">
              <w:rPr/>
            </w:rPrChange>
          </w:rPr>
          <w:t>;</w:t>
        </w:r>
      </w:ins>
      <w:ins w:id="3000" w:author="Lin, Yuanyuan" w:date="2019-12-06T13:26:00Z">
        <w:r w:rsidR="00B7063C" w:rsidRPr="00B7063C">
          <w:rPr>
            <w:rFonts w:ascii="Times" w:eastAsiaTheme="minorEastAsia" w:hAnsi="Times" w:cstheme="minorBidi"/>
            <w:rPrChange w:id="3001" w:author="Lin, Yuanyuan" w:date="2019-12-06T13:27:00Z">
              <w:rPr>
                <w:rFonts w:ascii="LMRoman10" w:hAnsi="LMRoman10"/>
                <w:sz w:val="20"/>
                <w:szCs w:val="20"/>
              </w:rPr>
            </w:rPrChange>
          </w:rPr>
          <w:t xml:space="preserve"> intercept means if all  variables equals to 0,then the expected value of earn would be 1.499 </w:t>
        </w:r>
      </w:ins>
    </w:p>
    <w:p w14:paraId="1DFF12DF" w14:textId="77777777" w:rsidR="004259BB" w:rsidRPr="00B7063C" w:rsidRDefault="004259BB" w:rsidP="004259BB">
      <w:pPr>
        <w:rPr>
          <w:ins w:id="3002" w:author="Lin, Yuanyuan" w:date="2019-12-06T13:20:00Z"/>
          <w:rFonts w:ascii="Times" w:hAnsi="Times"/>
          <w:rPrChange w:id="3003" w:author="Lin, Yuanyuan" w:date="2019-12-06T13:27:00Z">
            <w:rPr>
              <w:ins w:id="3004" w:author="Lin, Yuanyuan" w:date="2019-12-06T13:20:00Z"/>
            </w:rPr>
          </w:rPrChange>
        </w:rPr>
      </w:pPr>
    </w:p>
    <w:p w14:paraId="2376B047" w14:textId="77777777" w:rsidR="004259BB" w:rsidRPr="00B7063C" w:rsidRDefault="004259BB" w:rsidP="004259BB">
      <w:pPr>
        <w:rPr>
          <w:ins w:id="3005" w:author="Lin, Yuanyuan" w:date="2019-12-06T13:20:00Z"/>
          <w:rFonts w:ascii="Times" w:hAnsi="Times"/>
          <w:rPrChange w:id="3006" w:author="Lin, Yuanyuan" w:date="2019-12-06T13:27:00Z">
            <w:rPr>
              <w:ins w:id="3007" w:author="Lin, Yuanyuan" w:date="2019-12-06T13:20:00Z"/>
            </w:rPr>
          </w:rPrChange>
        </w:rPr>
      </w:pPr>
      <w:ins w:id="3008" w:author="Lin, Yuanyuan" w:date="2019-12-06T13:20:00Z">
        <w:r w:rsidRPr="00B7063C">
          <w:rPr>
            <w:rFonts w:ascii="Times" w:hAnsi="Times"/>
            <w:rPrChange w:id="3009" w:author="Lin, Yuanyuan" w:date="2019-12-06T13:27:00Z">
              <w:rPr/>
            </w:rPrChange>
          </w:rPr>
          <w:t xml:space="preserve">Among random effects: </w:t>
        </w:r>
      </w:ins>
    </w:p>
    <w:p w14:paraId="61B45BB3" w14:textId="29774F0C" w:rsidR="004D19F4" w:rsidRPr="00B7063C" w:rsidRDefault="004259BB">
      <w:pPr>
        <w:rPr>
          <w:ins w:id="3010" w:author="Lin, Yuanyuan" w:date="2019-11-30T18:30:00Z"/>
          <w:rFonts w:ascii="Times" w:hAnsi="Times"/>
          <w:rPrChange w:id="3011" w:author="Lin, Yuanyuan" w:date="2019-12-06T13:27:00Z">
            <w:rPr>
              <w:ins w:id="3012" w:author="Lin, Yuanyuan" w:date="2019-11-30T18:30:00Z"/>
            </w:rPr>
          </w:rPrChange>
        </w:rPr>
        <w:pPrChange w:id="3013" w:author="Lin, Yuanyuan" w:date="2019-12-06T13:23:00Z">
          <w:pPr>
            <w:pStyle w:val="ListParagraph"/>
            <w:spacing w:after="160" w:line="259" w:lineRule="auto"/>
            <w:ind w:left="1080"/>
          </w:pPr>
        </w:pPrChange>
      </w:pPr>
      <w:ins w:id="3014" w:author="Lin, Yuanyuan" w:date="2019-12-06T13:20:00Z">
        <w:r w:rsidRPr="00B7063C">
          <w:rPr>
            <w:rFonts w:ascii="Times" w:hAnsi="Times"/>
            <w:rPrChange w:id="3015" w:author="Lin, Yuanyuan" w:date="2019-12-06T13:27:00Z">
              <w:rPr/>
            </w:rPrChange>
          </w:rPr>
          <w:t xml:space="preserve">The model with random </w:t>
        </w:r>
      </w:ins>
      <w:ins w:id="3016" w:author="Lin, Yuanyuan" w:date="2019-12-06T13:23:00Z">
        <w:r w:rsidR="005E192B" w:rsidRPr="00B7063C">
          <w:rPr>
            <w:rFonts w:ascii="Times" w:hAnsi="Times"/>
            <w:rPrChange w:id="3017" w:author="Lin, Yuanyuan" w:date="2019-12-06T13:27:00Z">
              <w:rPr/>
            </w:rPrChange>
          </w:rPr>
          <w:t>slope</w:t>
        </w:r>
      </w:ins>
      <w:ins w:id="3018" w:author="Lin, Yuanyuan" w:date="2019-12-06T13:20:00Z">
        <w:r w:rsidRPr="00B7063C">
          <w:rPr>
            <w:rFonts w:ascii="Times" w:hAnsi="Times"/>
            <w:rPrChange w:id="3019" w:author="Lin, Yuanyuan" w:date="2019-12-06T13:27:00Z">
              <w:rPr/>
            </w:rPrChange>
          </w:rPr>
          <w:t xml:space="preserve"> effects </w:t>
        </w:r>
      </w:ins>
      <w:ins w:id="3020" w:author="Lin, Yuanyuan" w:date="2019-12-06T13:24:00Z">
        <w:r w:rsidR="00B7063C" w:rsidRPr="00B7063C">
          <w:rPr>
            <w:rFonts w:ascii="Times" w:hAnsi="Times"/>
            <w:rPrChange w:id="3021" w:author="Lin, Yuanyuan" w:date="2019-12-06T13:27:00Z">
              <w:rPr/>
            </w:rPrChange>
          </w:rPr>
          <w:t>on cleaning</w:t>
        </w:r>
      </w:ins>
      <w:ins w:id="3022" w:author="Lin, Yuanyuan" w:date="2019-12-06T13:23:00Z">
        <w:r w:rsidR="005E192B" w:rsidRPr="00B7063C">
          <w:rPr>
            <w:rFonts w:ascii="Times" w:hAnsi="Times"/>
            <w:rPrChange w:id="3023" w:author="Lin, Yuanyuan" w:date="2019-12-06T13:27:00Z">
              <w:rPr/>
            </w:rPrChange>
          </w:rPr>
          <w:t xml:space="preserve">_fee </w:t>
        </w:r>
      </w:ins>
      <w:ins w:id="3024" w:author="Lin, Yuanyuan" w:date="2019-12-06T13:20:00Z">
        <w:r w:rsidRPr="00B7063C">
          <w:rPr>
            <w:rFonts w:ascii="Times" w:hAnsi="Times"/>
            <w:rPrChange w:id="3025" w:author="Lin, Yuanyuan" w:date="2019-12-06T13:27:00Z">
              <w:rPr/>
            </w:rPrChange>
          </w:rPr>
          <w:t xml:space="preserve">for the first </w:t>
        </w:r>
      </w:ins>
      <w:ins w:id="3026" w:author="Lin, Yuanyuan" w:date="2019-12-06T13:24:00Z">
        <w:r w:rsidR="00B7063C" w:rsidRPr="00B7063C">
          <w:rPr>
            <w:rFonts w:ascii="Times" w:hAnsi="Times"/>
            <w:rPrChange w:id="3027" w:author="Lin, Yuanyuan" w:date="2019-12-06T13:27:00Z">
              <w:rPr/>
            </w:rPrChange>
          </w:rPr>
          <w:t>neighborhood (</w:t>
        </w:r>
      </w:ins>
      <w:ins w:id="3028" w:author="Lin, Yuanyuan" w:date="2019-12-06T13:20:00Z">
        <w:r w:rsidRPr="00B7063C">
          <w:rPr>
            <w:rFonts w:ascii="Times" w:hAnsi="Times"/>
            <w:rPrChange w:id="3029" w:author="Lin, Yuanyuan" w:date="2019-12-06T13:27:00Z">
              <w:rPr/>
            </w:rPrChange>
          </w:rPr>
          <w:t xml:space="preserve">Alhambra) is </w:t>
        </w:r>
      </w:ins>
      <w:ins w:id="3030" w:author="Lin, Yuanyuan" w:date="2019-12-06T13:25:00Z">
        <w:r w:rsidR="00B7063C" w:rsidRPr="00B7063C">
          <w:rPr>
            <w:rFonts w:ascii="Times" w:hAnsi="Times"/>
            <w:rPrChange w:id="3031" w:author="Lin, Yuanyuan" w:date="2019-12-06T13:27:00Z">
              <w:rPr/>
            </w:rPrChange>
          </w:rPr>
          <w:t xml:space="preserve">4.8e^-4 </w:t>
        </w:r>
      </w:ins>
      <w:ins w:id="3032" w:author="Lin, Yuanyuan" w:date="2019-12-06T13:20:00Z">
        <w:r w:rsidRPr="00B7063C">
          <w:rPr>
            <w:rFonts w:ascii="Times" w:hAnsi="Times"/>
            <w:rPrChange w:id="3033" w:author="Lin, Yuanyuan" w:date="2019-12-06T13:27:00Z">
              <w:rPr/>
            </w:rPrChange>
          </w:rPr>
          <w:t>as table shows above.</w:t>
        </w:r>
      </w:ins>
    </w:p>
    <w:p w14:paraId="5D239D95" w14:textId="70C96FA4" w:rsidR="00D17A8A" w:rsidRDefault="00D17A8A">
      <w:pPr>
        <w:rPr>
          <w:ins w:id="3034" w:author="Lin, Yuanyuan" w:date="2019-12-07T12:27:00Z"/>
          <w:rFonts w:ascii="Times" w:hAnsi="Times"/>
        </w:rPr>
      </w:pPr>
    </w:p>
    <w:p w14:paraId="005CEA14" w14:textId="7ACCE67A" w:rsidR="00E91D4C" w:rsidRDefault="00861275">
      <w:pPr>
        <w:rPr>
          <w:ins w:id="3035" w:author="Lin, Yuanyuan" w:date="2019-12-07T12:27:00Z"/>
          <w:rFonts w:ascii="Times" w:hAnsi="Times"/>
        </w:rPr>
      </w:pPr>
      <w:ins w:id="3036" w:author="Lin, Yuanyuan" w:date="2019-12-07T13:51:00Z">
        <w:r>
          <w:rPr>
            <w:rFonts w:ascii="Times" w:hAnsi="Times"/>
            <w:noProof/>
          </w:rPr>
          <w:drawing>
            <wp:anchor distT="0" distB="0" distL="114300" distR="114300" simplePos="0" relativeHeight="251721728" behindDoc="1" locked="0" layoutInCell="1" allowOverlap="1" wp14:anchorId="42F7A89F" wp14:editId="6538A049">
              <wp:simplePos x="0" y="0"/>
              <wp:positionH relativeFrom="column">
                <wp:posOffset>1415415</wp:posOffset>
              </wp:positionH>
              <wp:positionV relativeFrom="paragraph">
                <wp:posOffset>100965</wp:posOffset>
              </wp:positionV>
              <wp:extent cx="3091180" cy="648335"/>
              <wp:effectExtent l="0" t="0" r="0" b="0"/>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7 at 1.50.18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1180" cy="648335"/>
                      </a:xfrm>
                      <a:prstGeom prst="rect">
                        <a:avLst/>
                      </a:prstGeom>
                    </pic:spPr>
                  </pic:pic>
                </a:graphicData>
              </a:graphic>
              <wp14:sizeRelH relativeFrom="page">
                <wp14:pctWidth>0</wp14:pctWidth>
              </wp14:sizeRelH>
              <wp14:sizeRelV relativeFrom="page">
                <wp14:pctHeight>0</wp14:pctHeight>
              </wp14:sizeRelV>
            </wp:anchor>
          </w:drawing>
        </w:r>
      </w:ins>
    </w:p>
    <w:p w14:paraId="38F9717C" w14:textId="335C3138" w:rsidR="00E91D4C" w:rsidRDefault="00E91D4C">
      <w:pPr>
        <w:rPr>
          <w:ins w:id="3037" w:author="Lin, Yuanyuan" w:date="2019-12-07T12:27:00Z"/>
          <w:rFonts w:ascii="Times" w:hAnsi="Times"/>
        </w:rPr>
      </w:pPr>
    </w:p>
    <w:p w14:paraId="54B277EC" w14:textId="7C48CABA" w:rsidR="00E91D4C" w:rsidRDefault="00E91D4C">
      <w:pPr>
        <w:rPr>
          <w:ins w:id="3038" w:author="Lin, Yuanyuan" w:date="2019-12-07T12:27:00Z"/>
          <w:rFonts w:ascii="Times" w:hAnsi="Times"/>
        </w:rPr>
      </w:pPr>
    </w:p>
    <w:p w14:paraId="3282B845" w14:textId="78C6F70E" w:rsidR="00E91D4C" w:rsidRDefault="00E91D4C">
      <w:pPr>
        <w:rPr>
          <w:ins w:id="3039" w:author="Lin, Yuanyuan" w:date="2019-12-07T13:27:00Z"/>
          <w:rFonts w:ascii="Times" w:hAnsi="Times"/>
        </w:rPr>
      </w:pPr>
    </w:p>
    <w:p w14:paraId="5F74F740" w14:textId="51671DCE" w:rsidR="00DC6509" w:rsidRPr="00E77216" w:rsidRDefault="00DC6509" w:rsidP="00DC6509">
      <w:pPr>
        <w:jc w:val="center"/>
        <w:rPr>
          <w:ins w:id="3040" w:author="Lin, Yuanyuan" w:date="2019-12-07T13:28:00Z"/>
          <w:rFonts w:ascii="Times" w:hAnsi="Times"/>
        </w:rPr>
      </w:pPr>
      <w:ins w:id="3041" w:author="Lin, Yuanyuan" w:date="2019-12-07T13:28:00Z">
        <w:r w:rsidRPr="00E77216">
          <w:rPr>
            <w:rFonts w:ascii="Times" w:hAnsi="Times"/>
          </w:rPr>
          <w:t>Table 4.</w:t>
        </w:r>
        <w:r>
          <w:rPr>
            <w:rFonts w:ascii="Times" w:hAnsi="Times"/>
          </w:rPr>
          <w:t>21</w:t>
        </w:r>
      </w:ins>
    </w:p>
    <w:p w14:paraId="0400D9FD" w14:textId="77777777" w:rsidR="00DC6509" w:rsidRDefault="00DC6509">
      <w:pPr>
        <w:rPr>
          <w:ins w:id="3042" w:author="Lin, Yuanyuan" w:date="2019-12-07T12:27:00Z"/>
          <w:rFonts w:ascii="Times" w:hAnsi="Times"/>
        </w:rPr>
      </w:pPr>
    </w:p>
    <w:p w14:paraId="52F20396" w14:textId="557A8936" w:rsidR="00E91D4C" w:rsidRDefault="00E91D4C">
      <w:pPr>
        <w:rPr>
          <w:ins w:id="3043" w:author="Lin, Yuanyuan" w:date="2019-12-07T12:27:00Z"/>
          <w:rFonts w:ascii="Times" w:hAnsi="Times"/>
        </w:rPr>
      </w:pPr>
    </w:p>
    <w:p w14:paraId="2EDD86BD" w14:textId="77777777" w:rsidR="00DC6509" w:rsidRDefault="00DC6509">
      <w:pPr>
        <w:rPr>
          <w:ins w:id="3044" w:author="Lin, Yuanyuan" w:date="2019-12-07T13:27:00Z"/>
          <w:rFonts w:ascii="Times" w:hAnsi="Times"/>
        </w:rPr>
      </w:pPr>
    </w:p>
    <w:p w14:paraId="7AB481C8" w14:textId="11FA06E5" w:rsidR="00E91D4C" w:rsidRDefault="00DC6509">
      <w:pPr>
        <w:rPr>
          <w:ins w:id="3045" w:author="Lin, Yuanyuan" w:date="2019-12-07T12:31:00Z"/>
          <w:rFonts w:ascii="Times" w:hAnsi="Times"/>
        </w:rPr>
      </w:pPr>
      <w:ins w:id="3046" w:author="Lin, Yuanyuan" w:date="2019-12-07T13:30:00Z">
        <w:r w:rsidRPr="00DC6509">
          <w:rPr>
            <w:rFonts w:ascii="Times" w:hAnsi="Times"/>
          </w:rPr>
          <w:t>By using the cross-validation method on multi-level models and compare the result of MSE on three models (random intercept, random slope, random intercept and slope), we found that the first model has the smallest result on MSE. It is concluded that the model with the random intercept grouped by neighborhood would be the optimized model among all other multi-level regression models.</w:t>
        </w:r>
      </w:ins>
    </w:p>
    <w:p w14:paraId="362534A0" w14:textId="77777777" w:rsidR="008E6C76" w:rsidRDefault="008E6C76">
      <w:pPr>
        <w:rPr>
          <w:ins w:id="3047" w:author="Lin, Yuanyuan" w:date="2019-12-07T12:27:00Z"/>
          <w:rFonts w:ascii="Times" w:hAnsi="Times"/>
        </w:rPr>
      </w:pPr>
    </w:p>
    <w:p w14:paraId="350045B3" w14:textId="77777777" w:rsidR="00E91D4C" w:rsidRPr="00B7063C" w:rsidRDefault="00E91D4C">
      <w:pPr>
        <w:rPr>
          <w:ins w:id="3048" w:author="Lin, Yuanyuan" w:date="2019-11-29T09:52:00Z"/>
          <w:rFonts w:ascii="Times" w:hAnsi="Times"/>
          <w:rPrChange w:id="3049" w:author="Lin, Yuanyuan" w:date="2019-12-06T13:27:00Z">
            <w:rPr>
              <w:ins w:id="3050" w:author="Lin, Yuanyuan" w:date="2019-11-29T09:52:00Z"/>
            </w:rPr>
          </w:rPrChange>
        </w:rPr>
        <w:pPrChange w:id="3051" w:author="Lin, Yuanyuan" w:date="2019-12-06T12:41:00Z">
          <w:pPr>
            <w:pStyle w:val="ListParagraph"/>
            <w:numPr>
              <w:numId w:val="10"/>
            </w:numPr>
            <w:spacing w:after="160" w:line="259" w:lineRule="auto"/>
            <w:ind w:hanging="720"/>
          </w:pPr>
        </w:pPrChange>
      </w:pPr>
    </w:p>
    <w:p w14:paraId="64CBC62F" w14:textId="7AEB6FE5" w:rsidR="00AD7AD0" w:rsidRPr="00806052" w:rsidRDefault="00AD7AD0">
      <w:pPr>
        <w:pStyle w:val="ListParagraph"/>
        <w:numPr>
          <w:ilvl w:val="0"/>
          <w:numId w:val="10"/>
        </w:numPr>
        <w:spacing w:after="160" w:line="259" w:lineRule="auto"/>
        <w:rPr>
          <w:ins w:id="3052" w:author="Lin, Yuanyuan" w:date="2019-11-29T09:52:00Z"/>
          <w:rFonts w:ascii="Times" w:hAnsi="Times"/>
          <w:sz w:val="28"/>
          <w:szCs w:val="28"/>
          <w:rPrChange w:id="3053" w:author="Lin, Yuanyuan" w:date="2019-12-07T14:19:00Z">
            <w:rPr>
              <w:ins w:id="3054" w:author="Lin, Yuanyuan" w:date="2019-11-29T09:52:00Z"/>
            </w:rPr>
          </w:rPrChange>
        </w:rPr>
      </w:pPr>
      <w:ins w:id="3055" w:author="Lin, Yuanyuan" w:date="2019-11-29T09:52:00Z">
        <w:r w:rsidRPr="00806052">
          <w:rPr>
            <w:rFonts w:ascii="Times" w:hAnsi="Times"/>
            <w:sz w:val="28"/>
            <w:szCs w:val="28"/>
            <w:rPrChange w:id="3056" w:author="Lin, Yuanyuan" w:date="2019-12-07T14:19:00Z">
              <w:rPr/>
            </w:rPrChange>
          </w:rPr>
          <w:t>Model Checking</w:t>
        </w:r>
      </w:ins>
    </w:p>
    <w:p w14:paraId="7EFF350D" w14:textId="77B08EF0" w:rsidR="00DC6509" w:rsidRDefault="00DC6509" w:rsidP="00DC6509">
      <w:pPr>
        <w:rPr>
          <w:ins w:id="3057" w:author="Lin, Yuanyuan" w:date="2019-12-07T13:32:00Z"/>
          <w:rFonts w:ascii="Times" w:hAnsi="Times"/>
        </w:rPr>
      </w:pPr>
      <w:ins w:id="3058" w:author="Lin, Yuanyuan" w:date="2019-12-07T13:32:00Z">
        <w:r w:rsidRPr="00DC6509">
          <w:rPr>
            <w:rFonts w:ascii="Times" w:hAnsi="Times"/>
            <w:rPrChange w:id="3059" w:author="Lin, Yuanyuan" w:date="2019-12-07T13:32:00Z">
              <w:rPr/>
            </w:rPrChange>
          </w:rPr>
          <w:t>The QQ plot of residuals/parameters and residual plots from Table 4.18-4.20 give us generalized information about normality and independence of residuals. Errors in both multilevel models are not related to each other. The computation of residuals relies on the assumption of independence. Similarly, there are equal variance if criterion at different levels of predictor, which make the parameter estimates optimal.</w:t>
        </w:r>
      </w:ins>
    </w:p>
    <w:p w14:paraId="22AC1DFE" w14:textId="4B688107" w:rsidR="004259BB" w:rsidRPr="00DC6509" w:rsidRDefault="00861275" w:rsidP="00DC6509">
      <w:pPr>
        <w:rPr>
          <w:ins w:id="3060" w:author="Lin, Yuanyuan" w:date="2019-12-06T13:20:00Z"/>
          <w:rFonts w:ascii="Times" w:hAnsi="Times"/>
          <w:rPrChange w:id="3061" w:author="Lin, Yuanyuan" w:date="2019-12-07T13:32:00Z">
            <w:rPr>
              <w:ins w:id="3062" w:author="Lin, Yuanyuan" w:date="2019-12-06T13:20:00Z"/>
            </w:rPr>
          </w:rPrChange>
        </w:rPr>
        <w:pPrChange w:id="3063" w:author="Lin, Yuanyuan" w:date="2019-12-07T13:32:00Z">
          <w:pPr>
            <w:pStyle w:val="ListParagraph"/>
            <w:numPr>
              <w:numId w:val="10"/>
            </w:numPr>
            <w:ind w:hanging="720"/>
          </w:pPr>
        </w:pPrChange>
      </w:pPr>
      <w:ins w:id="3064" w:author="Lin, Yuanyuan" w:date="2019-11-30T18:31:00Z">
        <w:r w:rsidRPr="00B7063C">
          <w:rPr>
            <w:noProof/>
            <w:rPrChange w:id="3065" w:author="Lin, Yuanyuan" w:date="2019-12-06T13:27:00Z">
              <w:rPr>
                <w:noProof/>
              </w:rPr>
            </w:rPrChange>
          </w:rPr>
          <w:drawing>
            <wp:anchor distT="0" distB="0" distL="114300" distR="114300" simplePos="0" relativeHeight="251700224" behindDoc="1" locked="0" layoutInCell="1" allowOverlap="1" wp14:anchorId="6830B159" wp14:editId="39409704">
              <wp:simplePos x="0" y="0"/>
              <wp:positionH relativeFrom="column">
                <wp:posOffset>1218796</wp:posOffset>
              </wp:positionH>
              <wp:positionV relativeFrom="paragraph">
                <wp:posOffset>140335</wp:posOffset>
              </wp:positionV>
              <wp:extent cx="3632200" cy="2143760"/>
              <wp:effectExtent l="0" t="0" r="0" b="254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1-30 at 6.30.52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32200" cy="2143760"/>
                      </a:xfrm>
                      <a:prstGeom prst="rect">
                        <a:avLst/>
                      </a:prstGeom>
                    </pic:spPr>
                  </pic:pic>
                </a:graphicData>
              </a:graphic>
              <wp14:sizeRelH relativeFrom="page">
                <wp14:pctWidth>0</wp14:pctWidth>
              </wp14:sizeRelH>
              <wp14:sizeRelV relativeFrom="page">
                <wp14:pctHeight>0</wp14:pctHeight>
              </wp14:sizeRelV>
            </wp:anchor>
          </w:drawing>
        </w:r>
      </w:ins>
      <w:ins w:id="3066" w:author="Lin, Yuanyuan" w:date="2019-12-07T13:32:00Z">
        <w:r w:rsidR="00DC6509" w:rsidRPr="00DC6509">
          <w:rPr>
            <w:rFonts w:ascii="Times" w:hAnsi="Times"/>
            <w:rPrChange w:id="3067" w:author="Lin, Yuanyuan" w:date="2019-12-07T13:32:00Z">
              <w:rPr/>
            </w:rPrChange>
          </w:rPr>
          <w:t xml:space="preserve"> </w:t>
        </w:r>
      </w:ins>
    </w:p>
    <w:p w14:paraId="764B6E90" w14:textId="2F190EA6" w:rsidR="004259BB" w:rsidRDefault="004259BB">
      <w:pPr>
        <w:rPr>
          <w:ins w:id="3068" w:author="Lin, Yuanyuan" w:date="2019-12-07T13:32:00Z"/>
          <w:rFonts w:ascii="Times" w:hAnsi="Times"/>
        </w:rPr>
      </w:pPr>
    </w:p>
    <w:p w14:paraId="186976A3" w14:textId="0A74DA9B" w:rsidR="00DC6509" w:rsidRDefault="00DC6509">
      <w:pPr>
        <w:rPr>
          <w:ins w:id="3069" w:author="Lin, Yuanyuan" w:date="2019-12-07T13:32:00Z"/>
          <w:rFonts w:ascii="Times" w:hAnsi="Times"/>
        </w:rPr>
      </w:pPr>
    </w:p>
    <w:p w14:paraId="0DEA7FF9" w14:textId="77777777" w:rsidR="00DC6509" w:rsidRPr="00B7063C" w:rsidRDefault="00DC6509">
      <w:pPr>
        <w:rPr>
          <w:ins w:id="3070" w:author="Lin, Yuanyuan" w:date="2019-12-06T13:20:00Z"/>
          <w:rFonts w:ascii="Times" w:hAnsi="Times"/>
          <w:rPrChange w:id="3071" w:author="Lin, Yuanyuan" w:date="2019-12-06T13:27:00Z">
            <w:rPr>
              <w:ins w:id="3072" w:author="Lin, Yuanyuan" w:date="2019-12-06T13:20:00Z"/>
            </w:rPr>
          </w:rPrChange>
        </w:rPr>
      </w:pPr>
    </w:p>
    <w:p w14:paraId="448A8D2D" w14:textId="705A2542" w:rsidR="005E192B" w:rsidRPr="00B7063C" w:rsidRDefault="005E192B">
      <w:pPr>
        <w:rPr>
          <w:ins w:id="3073" w:author="Lin, Yuanyuan" w:date="2019-11-30T18:30:00Z"/>
          <w:rFonts w:ascii="Times" w:hAnsi="Times"/>
          <w:rPrChange w:id="3074" w:author="Lin, Yuanyuan" w:date="2019-12-06T13:27:00Z">
            <w:rPr>
              <w:ins w:id="3075" w:author="Lin, Yuanyuan" w:date="2019-11-30T18:30:00Z"/>
            </w:rPr>
          </w:rPrChange>
        </w:rPr>
        <w:pPrChange w:id="3076" w:author="Lin, Yuanyuan" w:date="2019-12-01T20:15:00Z">
          <w:pPr>
            <w:pStyle w:val="ListParagraph"/>
            <w:ind w:left="1080"/>
          </w:pPr>
        </w:pPrChange>
      </w:pPr>
    </w:p>
    <w:p w14:paraId="35C77E49" w14:textId="69843027" w:rsidR="004D19F4" w:rsidRPr="00B7063C" w:rsidRDefault="004D19F4" w:rsidP="00310FD0">
      <w:pPr>
        <w:rPr>
          <w:ins w:id="3077" w:author="Lin, Yuanyuan" w:date="2019-12-01T20:20:00Z"/>
          <w:rFonts w:ascii="Times" w:hAnsi="Times"/>
          <w:rPrChange w:id="3078" w:author="Lin, Yuanyuan" w:date="2019-12-06T13:27:00Z">
            <w:rPr>
              <w:ins w:id="3079" w:author="Lin, Yuanyuan" w:date="2019-12-01T20:20:00Z"/>
            </w:rPr>
          </w:rPrChange>
        </w:rPr>
      </w:pPr>
    </w:p>
    <w:p w14:paraId="32A6950B" w14:textId="0F508E13" w:rsidR="00310FD0" w:rsidRPr="00B7063C" w:rsidRDefault="00310FD0" w:rsidP="00310FD0">
      <w:pPr>
        <w:rPr>
          <w:ins w:id="3080" w:author="Lin, Yuanyuan" w:date="2019-12-01T20:20:00Z"/>
          <w:rFonts w:ascii="Times" w:hAnsi="Times"/>
          <w:rPrChange w:id="3081" w:author="Lin, Yuanyuan" w:date="2019-12-06T13:27:00Z">
            <w:rPr>
              <w:ins w:id="3082" w:author="Lin, Yuanyuan" w:date="2019-12-01T20:20:00Z"/>
            </w:rPr>
          </w:rPrChange>
        </w:rPr>
      </w:pPr>
    </w:p>
    <w:p w14:paraId="0008FB16" w14:textId="14A92109" w:rsidR="00310FD0" w:rsidRPr="00B7063C" w:rsidRDefault="00310FD0">
      <w:pPr>
        <w:rPr>
          <w:ins w:id="3083" w:author="Lin, Yuanyuan" w:date="2019-11-30T18:30:00Z"/>
          <w:rFonts w:ascii="Times" w:hAnsi="Times"/>
          <w:rPrChange w:id="3084" w:author="Lin, Yuanyuan" w:date="2019-12-06T13:27:00Z">
            <w:rPr>
              <w:ins w:id="3085" w:author="Lin, Yuanyuan" w:date="2019-11-30T18:30:00Z"/>
            </w:rPr>
          </w:rPrChange>
        </w:rPr>
        <w:pPrChange w:id="3086" w:author="Lin, Yuanyuan" w:date="2019-12-01T20:20:00Z">
          <w:pPr>
            <w:pStyle w:val="ListParagraph"/>
            <w:ind w:left="1080"/>
          </w:pPr>
        </w:pPrChange>
      </w:pPr>
    </w:p>
    <w:p w14:paraId="7DE750A7" w14:textId="0F175C6D" w:rsidR="004D19F4" w:rsidRPr="00B7063C" w:rsidRDefault="004D19F4" w:rsidP="00AD7AD0">
      <w:pPr>
        <w:pStyle w:val="ListParagraph"/>
        <w:ind w:left="1080"/>
        <w:rPr>
          <w:ins w:id="3087" w:author="Lin, Yuanyuan" w:date="2019-11-30T18:30:00Z"/>
          <w:rFonts w:ascii="Times" w:hAnsi="Times"/>
          <w:rPrChange w:id="3088" w:author="Lin, Yuanyuan" w:date="2019-12-06T13:27:00Z">
            <w:rPr>
              <w:ins w:id="3089" w:author="Lin, Yuanyuan" w:date="2019-11-30T18:30:00Z"/>
            </w:rPr>
          </w:rPrChange>
        </w:rPr>
      </w:pPr>
    </w:p>
    <w:p w14:paraId="6B4E74D3" w14:textId="52DCBC0E" w:rsidR="004D19F4" w:rsidRPr="00B7063C" w:rsidRDefault="004D19F4" w:rsidP="00AD7AD0">
      <w:pPr>
        <w:pStyle w:val="ListParagraph"/>
        <w:ind w:left="1080"/>
        <w:rPr>
          <w:ins w:id="3090" w:author="Lin, Yuanyuan" w:date="2019-11-30T18:31:00Z"/>
          <w:rFonts w:ascii="Times" w:hAnsi="Times"/>
          <w:rPrChange w:id="3091" w:author="Lin, Yuanyuan" w:date="2019-12-06T13:27:00Z">
            <w:rPr>
              <w:ins w:id="3092" w:author="Lin, Yuanyuan" w:date="2019-11-30T18:31:00Z"/>
            </w:rPr>
          </w:rPrChange>
        </w:rPr>
      </w:pPr>
    </w:p>
    <w:p w14:paraId="78FC701B" w14:textId="1931DA0E" w:rsidR="00132D4B" w:rsidRPr="00B7063C" w:rsidRDefault="00132D4B" w:rsidP="00AD7AD0">
      <w:pPr>
        <w:pStyle w:val="ListParagraph"/>
        <w:ind w:left="1080"/>
        <w:rPr>
          <w:ins w:id="3093" w:author="Lin, Yuanyuan" w:date="2019-11-30T18:31:00Z"/>
          <w:rFonts w:ascii="Times" w:hAnsi="Times"/>
          <w:rPrChange w:id="3094" w:author="Lin, Yuanyuan" w:date="2019-12-06T13:27:00Z">
            <w:rPr>
              <w:ins w:id="3095" w:author="Lin, Yuanyuan" w:date="2019-11-30T18:31:00Z"/>
            </w:rPr>
          </w:rPrChange>
        </w:rPr>
      </w:pPr>
    </w:p>
    <w:p w14:paraId="66438151" w14:textId="4CE4FF06" w:rsidR="00132D4B" w:rsidRPr="00B7063C" w:rsidRDefault="00132D4B" w:rsidP="00AD7AD0">
      <w:pPr>
        <w:pStyle w:val="ListParagraph"/>
        <w:ind w:left="1080"/>
        <w:rPr>
          <w:ins w:id="3096" w:author="Lin, Yuanyuan" w:date="2019-11-30T18:31:00Z"/>
          <w:rFonts w:ascii="Times" w:hAnsi="Times"/>
          <w:rPrChange w:id="3097" w:author="Lin, Yuanyuan" w:date="2019-12-06T13:27:00Z">
            <w:rPr>
              <w:ins w:id="3098" w:author="Lin, Yuanyuan" w:date="2019-11-30T18:31:00Z"/>
            </w:rPr>
          </w:rPrChange>
        </w:rPr>
      </w:pPr>
    </w:p>
    <w:p w14:paraId="0A9141E3" w14:textId="489764D4" w:rsidR="00132D4B" w:rsidRPr="00B7063C" w:rsidRDefault="00132D4B" w:rsidP="00AD7AD0">
      <w:pPr>
        <w:pStyle w:val="ListParagraph"/>
        <w:ind w:left="1080"/>
        <w:rPr>
          <w:ins w:id="3099" w:author="Lin, Yuanyuan" w:date="2019-11-30T18:31:00Z"/>
          <w:rFonts w:ascii="Times" w:hAnsi="Times"/>
          <w:rPrChange w:id="3100" w:author="Lin, Yuanyuan" w:date="2019-12-06T13:27:00Z">
            <w:rPr>
              <w:ins w:id="3101" w:author="Lin, Yuanyuan" w:date="2019-11-30T18:31:00Z"/>
            </w:rPr>
          </w:rPrChange>
        </w:rPr>
      </w:pPr>
    </w:p>
    <w:p w14:paraId="3FE5BB23" w14:textId="7964A41D" w:rsidR="00132D4B" w:rsidRDefault="00132D4B" w:rsidP="00AD7AD0">
      <w:pPr>
        <w:pStyle w:val="ListParagraph"/>
        <w:ind w:left="1080"/>
        <w:rPr>
          <w:ins w:id="3102" w:author="Lin, Yuanyuan" w:date="2019-12-07T14:09:00Z"/>
          <w:rFonts w:ascii="Times" w:hAnsi="Times"/>
        </w:rPr>
      </w:pPr>
    </w:p>
    <w:p w14:paraId="24F8DC41" w14:textId="1C5C2E8D" w:rsidR="00861275" w:rsidRPr="00B7063C" w:rsidRDefault="00861275" w:rsidP="00AD7AD0">
      <w:pPr>
        <w:pStyle w:val="ListParagraph"/>
        <w:ind w:left="1080"/>
        <w:rPr>
          <w:ins w:id="3103" w:author="Lin, Yuanyuan" w:date="2019-11-30T18:31:00Z"/>
          <w:rFonts w:ascii="Times" w:hAnsi="Times"/>
          <w:rPrChange w:id="3104" w:author="Lin, Yuanyuan" w:date="2019-12-06T13:27:00Z">
            <w:rPr>
              <w:ins w:id="3105" w:author="Lin, Yuanyuan" w:date="2019-11-30T18:31:00Z"/>
            </w:rPr>
          </w:rPrChange>
        </w:rPr>
      </w:pPr>
    </w:p>
    <w:p w14:paraId="71CA6803" w14:textId="41F79E6B" w:rsidR="00310FD0" w:rsidRPr="00B7063C" w:rsidRDefault="00861275" w:rsidP="00310FD0">
      <w:pPr>
        <w:jc w:val="center"/>
        <w:rPr>
          <w:ins w:id="3106" w:author="Lin, Yuanyuan" w:date="2019-12-01T20:21:00Z"/>
          <w:rFonts w:ascii="Times" w:hAnsi="Times"/>
          <w:rPrChange w:id="3107" w:author="Lin, Yuanyuan" w:date="2019-12-06T13:27:00Z">
            <w:rPr>
              <w:ins w:id="3108" w:author="Lin, Yuanyuan" w:date="2019-12-01T20:21:00Z"/>
            </w:rPr>
          </w:rPrChange>
        </w:rPr>
      </w:pPr>
      <w:ins w:id="3109" w:author="Lin, Yuanyuan" w:date="2019-11-30T18:32:00Z">
        <w:r w:rsidRPr="00B7063C">
          <w:rPr>
            <w:rFonts w:ascii="Times" w:hAnsi="Times"/>
            <w:noProof/>
            <w:rPrChange w:id="3110" w:author="Lin, Yuanyuan" w:date="2019-12-06T13:27:00Z">
              <w:rPr>
                <w:noProof/>
              </w:rPr>
            </w:rPrChange>
          </w:rPr>
          <w:drawing>
            <wp:anchor distT="0" distB="0" distL="114300" distR="114300" simplePos="0" relativeHeight="251701248" behindDoc="1" locked="0" layoutInCell="1" allowOverlap="1" wp14:anchorId="57C26195" wp14:editId="5418ECB1">
              <wp:simplePos x="0" y="0"/>
              <wp:positionH relativeFrom="column">
                <wp:posOffset>1079076</wp:posOffset>
              </wp:positionH>
              <wp:positionV relativeFrom="paragraph">
                <wp:posOffset>60325</wp:posOffset>
              </wp:positionV>
              <wp:extent cx="3619651" cy="2237329"/>
              <wp:effectExtent l="0" t="0" r="0" b="0"/>
              <wp:wrapNone/>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30 at 6.30.58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19651" cy="2237329"/>
                      </a:xfrm>
                      <a:prstGeom prst="rect">
                        <a:avLst/>
                      </a:prstGeom>
                    </pic:spPr>
                  </pic:pic>
                </a:graphicData>
              </a:graphic>
              <wp14:sizeRelH relativeFrom="page">
                <wp14:pctWidth>0</wp14:pctWidth>
              </wp14:sizeRelH>
              <wp14:sizeRelV relativeFrom="page">
                <wp14:pctHeight>0</wp14:pctHeight>
              </wp14:sizeRelV>
            </wp:anchor>
          </w:drawing>
        </w:r>
      </w:ins>
      <w:ins w:id="3111" w:author="Lin, Yuanyuan" w:date="2019-12-01T20:20:00Z">
        <w:r w:rsidR="00310FD0" w:rsidRPr="00B7063C">
          <w:rPr>
            <w:rFonts w:ascii="Times" w:hAnsi="Times"/>
            <w:rPrChange w:id="3112" w:author="Lin, Yuanyuan" w:date="2019-12-06T13:27:00Z">
              <w:rPr/>
            </w:rPrChange>
          </w:rPr>
          <w:t>Table 4.</w:t>
        </w:r>
      </w:ins>
      <w:ins w:id="3113" w:author="Lin, Yuanyuan" w:date="2019-12-07T13:48:00Z">
        <w:r w:rsidR="00E667D1">
          <w:rPr>
            <w:rFonts w:ascii="Times" w:hAnsi="Times"/>
          </w:rPr>
          <w:t>22</w:t>
        </w:r>
      </w:ins>
    </w:p>
    <w:p w14:paraId="5869996C" w14:textId="0399E520" w:rsidR="00310FD0" w:rsidRPr="00B7063C" w:rsidRDefault="00310FD0" w:rsidP="00310FD0">
      <w:pPr>
        <w:jc w:val="center"/>
        <w:rPr>
          <w:ins w:id="3114" w:author="Lin, Yuanyuan" w:date="2019-12-01T20:41:00Z"/>
          <w:rFonts w:ascii="Times" w:hAnsi="Times"/>
          <w:rPrChange w:id="3115" w:author="Lin, Yuanyuan" w:date="2019-12-06T13:27:00Z">
            <w:rPr>
              <w:ins w:id="3116" w:author="Lin, Yuanyuan" w:date="2019-12-01T20:41:00Z"/>
            </w:rPr>
          </w:rPrChange>
        </w:rPr>
      </w:pPr>
    </w:p>
    <w:p w14:paraId="5CA8F7C4" w14:textId="0390B503" w:rsidR="00242FE3" w:rsidRPr="00B7063C" w:rsidRDefault="00242FE3" w:rsidP="00310FD0">
      <w:pPr>
        <w:jc w:val="center"/>
        <w:rPr>
          <w:ins w:id="3117" w:author="Lin, Yuanyuan" w:date="2019-12-01T20:20:00Z"/>
          <w:rFonts w:ascii="Times" w:hAnsi="Times"/>
          <w:rPrChange w:id="3118" w:author="Lin, Yuanyuan" w:date="2019-12-06T13:27:00Z">
            <w:rPr>
              <w:ins w:id="3119" w:author="Lin, Yuanyuan" w:date="2019-12-01T20:20:00Z"/>
            </w:rPr>
          </w:rPrChange>
        </w:rPr>
      </w:pPr>
    </w:p>
    <w:p w14:paraId="69E7B8F3" w14:textId="76BEB432" w:rsidR="00132D4B" w:rsidRPr="00B7063C" w:rsidRDefault="00132D4B" w:rsidP="00AD7AD0">
      <w:pPr>
        <w:pStyle w:val="ListParagraph"/>
        <w:ind w:left="1080"/>
        <w:rPr>
          <w:ins w:id="3120" w:author="Lin, Yuanyuan" w:date="2019-11-30T18:31:00Z"/>
          <w:rFonts w:ascii="Times" w:hAnsi="Times"/>
          <w:rPrChange w:id="3121" w:author="Lin, Yuanyuan" w:date="2019-12-06T13:27:00Z">
            <w:rPr>
              <w:ins w:id="3122" w:author="Lin, Yuanyuan" w:date="2019-11-30T18:31:00Z"/>
            </w:rPr>
          </w:rPrChange>
        </w:rPr>
      </w:pPr>
    </w:p>
    <w:p w14:paraId="4DAFEAE9" w14:textId="45067D73" w:rsidR="00132D4B" w:rsidRPr="00B7063C" w:rsidRDefault="00132D4B" w:rsidP="00AD7AD0">
      <w:pPr>
        <w:pStyle w:val="ListParagraph"/>
        <w:ind w:left="1080"/>
        <w:rPr>
          <w:ins w:id="3123" w:author="Lin, Yuanyuan" w:date="2019-11-30T18:31:00Z"/>
          <w:rFonts w:ascii="Times" w:hAnsi="Times"/>
          <w:rPrChange w:id="3124" w:author="Lin, Yuanyuan" w:date="2019-12-06T13:27:00Z">
            <w:rPr>
              <w:ins w:id="3125" w:author="Lin, Yuanyuan" w:date="2019-11-30T18:31:00Z"/>
            </w:rPr>
          </w:rPrChange>
        </w:rPr>
      </w:pPr>
    </w:p>
    <w:p w14:paraId="51C34A40" w14:textId="18A79698" w:rsidR="00132D4B" w:rsidRPr="00B7063C" w:rsidRDefault="00132D4B" w:rsidP="00AD7AD0">
      <w:pPr>
        <w:pStyle w:val="ListParagraph"/>
        <w:ind w:left="1080"/>
        <w:rPr>
          <w:ins w:id="3126" w:author="Lin, Yuanyuan" w:date="2019-11-30T18:31:00Z"/>
          <w:rFonts w:ascii="Times" w:hAnsi="Times"/>
          <w:rPrChange w:id="3127" w:author="Lin, Yuanyuan" w:date="2019-12-06T13:27:00Z">
            <w:rPr>
              <w:ins w:id="3128" w:author="Lin, Yuanyuan" w:date="2019-11-30T18:31:00Z"/>
            </w:rPr>
          </w:rPrChange>
        </w:rPr>
      </w:pPr>
    </w:p>
    <w:p w14:paraId="5CF18B28" w14:textId="2BA99E98" w:rsidR="00132D4B" w:rsidRPr="00B7063C" w:rsidRDefault="00132D4B" w:rsidP="00AD7AD0">
      <w:pPr>
        <w:pStyle w:val="ListParagraph"/>
        <w:ind w:left="1080"/>
        <w:rPr>
          <w:ins w:id="3129" w:author="Lin, Yuanyuan" w:date="2019-11-30T18:31:00Z"/>
          <w:rFonts w:ascii="Times" w:hAnsi="Times"/>
          <w:rPrChange w:id="3130" w:author="Lin, Yuanyuan" w:date="2019-12-06T13:27:00Z">
            <w:rPr>
              <w:ins w:id="3131" w:author="Lin, Yuanyuan" w:date="2019-11-30T18:31:00Z"/>
            </w:rPr>
          </w:rPrChange>
        </w:rPr>
      </w:pPr>
    </w:p>
    <w:p w14:paraId="3FD582D9" w14:textId="455AFE55" w:rsidR="00132D4B" w:rsidRPr="00B7063C" w:rsidRDefault="00132D4B" w:rsidP="00AD7AD0">
      <w:pPr>
        <w:pStyle w:val="ListParagraph"/>
        <w:ind w:left="1080"/>
        <w:rPr>
          <w:ins w:id="3132" w:author="Lin, Yuanyuan" w:date="2019-11-30T18:31:00Z"/>
          <w:rFonts w:ascii="Times" w:hAnsi="Times"/>
          <w:rPrChange w:id="3133" w:author="Lin, Yuanyuan" w:date="2019-12-06T13:27:00Z">
            <w:rPr>
              <w:ins w:id="3134" w:author="Lin, Yuanyuan" w:date="2019-11-30T18:31:00Z"/>
            </w:rPr>
          </w:rPrChange>
        </w:rPr>
      </w:pPr>
    </w:p>
    <w:p w14:paraId="729D8263" w14:textId="7CD40A50" w:rsidR="00132D4B" w:rsidRPr="00B7063C" w:rsidRDefault="00132D4B" w:rsidP="00AD7AD0">
      <w:pPr>
        <w:pStyle w:val="ListParagraph"/>
        <w:ind w:left="1080"/>
        <w:rPr>
          <w:ins w:id="3135" w:author="Lin, Yuanyuan" w:date="2019-11-30T18:31:00Z"/>
          <w:rFonts w:ascii="Times" w:hAnsi="Times"/>
          <w:rPrChange w:id="3136" w:author="Lin, Yuanyuan" w:date="2019-12-06T13:27:00Z">
            <w:rPr>
              <w:ins w:id="3137" w:author="Lin, Yuanyuan" w:date="2019-11-30T18:31:00Z"/>
            </w:rPr>
          </w:rPrChange>
        </w:rPr>
      </w:pPr>
    </w:p>
    <w:p w14:paraId="5B624A50" w14:textId="6B7358A9" w:rsidR="00132D4B" w:rsidRPr="00B7063C" w:rsidRDefault="00132D4B" w:rsidP="00AD7AD0">
      <w:pPr>
        <w:pStyle w:val="ListParagraph"/>
        <w:ind w:left="1080"/>
        <w:rPr>
          <w:ins w:id="3138" w:author="Lin, Yuanyuan" w:date="2019-11-30T18:31:00Z"/>
          <w:rFonts w:ascii="Times" w:hAnsi="Times"/>
          <w:rPrChange w:id="3139" w:author="Lin, Yuanyuan" w:date="2019-12-06T13:27:00Z">
            <w:rPr>
              <w:ins w:id="3140" w:author="Lin, Yuanyuan" w:date="2019-11-30T18:31:00Z"/>
            </w:rPr>
          </w:rPrChange>
        </w:rPr>
      </w:pPr>
    </w:p>
    <w:p w14:paraId="2D847C87" w14:textId="7B213694" w:rsidR="00132D4B" w:rsidRPr="00B7063C" w:rsidRDefault="00132D4B" w:rsidP="00AD7AD0">
      <w:pPr>
        <w:pStyle w:val="ListParagraph"/>
        <w:ind w:left="1080"/>
        <w:rPr>
          <w:ins w:id="3141" w:author="Lin, Yuanyuan" w:date="2019-11-30T18:31:00Z"/>
          <w:rFonts w:ascii="Times" w:hAnsi="Times"/>
          <w:rPrChange w:id="3142" w:author="Lin, Yuanyuan" w:date="2019-12-06T13:27:00Z">
            <w:rPr>
              <w:ins w:id="3143" w:author="Lin, Yuanyuan" w:date="2019-11-30T18:31:00Z"/>
            </w:rPr>
          </w:rPrChange>
        </w:rPr>
      </w:pPr>
    </w:p>
    <w:p w14:paraId="6B3BA3A1" w14:textId="6FB8D635" w:rsidR="00132D4B" w:rsidRPr="00B7063C" w:rsidRDefault="00132D4B" w:rsidP="00AD7AD0">
      <w:pPr>
        <w:pStyle w:val="ListParagraph"/>
        <w:ind w:left="1080"/>
        <w:rPr>
          <w:ins w:id="3144" w:author="Lin, Yuanyuan" w:date="2019-11-30T18:31:00Z"/>
          <w:rFonts w:ascii="Times" w:hAnsi="Times"/>
          <w:rPrChange w:id="3145" w:author="Lin, Yuanyuan" w:date="2019-12-06T13:27:00Z">
            <w:rPr>
              <w:ins w:id="3146" w:author="Lin, Yuanyuan" w:date="2019-11-30T18:31:00Z"/>
            </w:rPr>
          </w:rPrChange>
        </w:rPr>
      </w:pPr>
    </w:p>
    <w:p w14:paraId="50ECCEB4" w14:textId="061F0A69" w:rsidR="00132D4B" w:rsidRPr="00B7063C" w:rsidRDefault="00132D4B" w:rsidP="00AD7AD0">
      <w:pPr>
        <w:pStyle w:val="ListParagraph"/>
        <w:ind w:left="1080"/>
        <w:rPr>
          <w:ins w:id="3147" w:author="Lin, Yuanyuan" w:date="2019-11-30T18:31:00Z"/>
          <w:rFonts w:ascii="Times" w:hAnsi="Times"/>
          <w:rPrChange w:id="3148" w:author="Lin, Yuanyuan" w:date="2019-12-06T13:27:00Z">
            <w:rPr>
              <w:ins w:id="3149" w:author="Lin, Yuanyuan" w:date="2019-11-30T18:31:00Z"/>
            </w:rPr>
          </w:rPrChange>
        </w:rPr>
      </w:pPr>
    </w:p>
    <w:p w14:paraId="54A42842" w14:textId="0AA94F0F" w:rsidR="00132D4B" w:rsidRPr="00B7063C" w:rsidRDefault="00132D4B" w:rsidP="00AD7AD0">
      <w:pPr>
        <w:pStyle w:val="ListParagraph"/>
        <w:ind w:left="1080"/>
        <w:rPr>
          <w:ins w:id="3150" w:author="Lin, Yuanyuan" w:date="2019-11-30T18:32:00Z"/>
          <w:rFonts w:ascii="Times" w:hAnsi="Times"/>
          <w:rPrChange w:id="3151" w:author="Lin, Yuanyuan" w:date="2019-12-06T13:27:00Z">
            <w:rPr>
              <w:ins w:id="3152" w:author="Lin, Yuanyuan" w:date="2019-11-30T18:32:00Z"/>
            </w:rPr>
          </w:rPrChange>
        </w:rPr>
      </w:pPr>
    </w:p>
    <w:p w14:paraId="4E608889" w14:textId="0D9BB66C" w:rsidR="00132D4B" w:rsidRPr="00B7063C" w:rsidRDefault="00310FD0">
      <w:pPr>
        <w:jc w:val="center"/>
        <w:rPr>
          <w:ins w:id="3153" w:author="Lin, Yuanyuan" w:date="2019-11-30T18:32:00Z"/>
          <w:rFonts w:ascii="Times" w:hAnsi="Times"/>
          <w:rPrChange w:id="3154" w:author="Lin, Yuanyuan" w:date="2019-12-06T13:27:00Z">
            <w:rPr>
              <w:ins w:id="3155" w:author="Lin, Yuanyuan" w:date="2019-11-30T18:32:00Z"/>
            </w:rPr>
          </w:rPrChange>
        </w:rPr>
        <w:pPrChange w:id="3156" w:author="Lin, Yuanyuan" w:date="2019-12-06T13:20:00Z">
          <w:pPr>
            <w:pStyle w:val="ListParagraph"/>
            <w:ind w:left="1080"/>
          </w:pPr>
        </w:pPrChange>
      </w:pPr>
      <w:ins w:id="3157" w:author="Lin, Yuanyuan" w:date="2019-12-01T20:21:00Z">
        <w:r w:rsidRPr="00B7063C">
          <w:rPr>
            <w:rFonts w:ascii="Times" w:hAnsi="Times"/>
            <w:rPrChange w:id="3158" w:author="Lin, Yuanyuan" w:date="2019-12-06T13:27:00Z">
              <w:rPr/>
            </w:rPrChange>
          </w:rPr>
          <w:t>Table 4.</w:t>
        </w:r>
      </w:ins>
      <w:ins w:id="3159" w:author="Lin, Yuanyuan" w:date="2019-12-07T13:48:00Z">
        <w:r w:rsidR="00E667D1">
          <w:rPr>
            <w:rFonts w:ascii="Times" w:hAnsi="Times"/>
          </w:rPr>
          <w:t>23</w:t>
        </w:r>
      </w:ins>
    </w:p>
    <w:p w14:paraId="167E23B4" w14:textId="77777777" w:rsidR="008E6C76" w:rsidRDefault="008E6C76" w:rsidP="00AD7AD0">
      <w:pPr>
        <w:pStyle w:val="ListParagraph"/>
        <w:ind w:left="1080"/>
        <w:rPr>
          <w:ins w:id="3160" w:author="Lin, Yuanyuan" w:date="2019-12-07T12:31:00Z"/>
          <w:rFonts w:ascii="Times" w:hAnsi="Times"/>
        </w:rPr>
      </w:pPr>
    </w:p>
    <w:p w14:paraId="4425149E" w14:textId="77777777" w:rsidR="008E6C76" w:rsidRDefault="008E6C76" w:rsidP="00AD7AD0">
      <w:pPr>
        <w:pStyle w:val="ListParagraph"/>
        <w:ind w:left="1080"/>
        <w:rPr>
          <w:ins w:id="3161" w:author="Lin, Yuanyuan" w:date="2019-12-07T12:31:00Z"/>
          <w:rFonts w:ascii="Times" w:hAnsi="Times"/>
        </w:rPr>
      </w:pPr>
    </w:p>
    <w:p w14:paraId="32FA840D" w14:textId="77777777" w:rsidR="008E6C76" w:rsidRDefault="008E6C76" w:rsidP="00AD7AD0">
      <w:pPr>
        <w:pStyle w:val="ListParagraph"/>
        <w:ind w:left="1080"/>
        <w:rPr>
          <w:ins w:id="3162" w:author="Lin, Yuanyuan" w:date="2019-12-07T12:31:00Z"/>
          <w:rFonts w:ascii="Times" w:hAnsi="Times"/>
        </w:rPr>
      </w:pPr>
    </w:p>
    <w:p w14:paraId="17CAC7AB" w14:textId="209C106E" w:rsidR="008E6C76" w:rsidRDefault="00861275" w:rsidP="00AD7AD0">
      <w:pPr>
        <w:pStyle w:val="ListParagraph"/>
        <w:ind w:left="1080"/>
        <w:rPr>
          <w:ins w:id="3163" w:author="Lin, Yuanyuan" w:date="2019-12-07T12:31:00Z"/>
          <w:rFonts w:ascii="Times" w:hAnsi="Times"/>
        </w:rPr>
      </w:pPr>
      <w:ins w:id="3164" w:author="Lin, Yuanyuan" w:date="2019-11-30T18:32:00Z">
        <w:r w:rsidRPr="00B7063C">
          <w:rPr>
            <w:rFonts w:ascii="Times" w:hAnsi="Times"/>
            <w:noProof/>
            <w:rPrChange w:id="3165" w:author="Lin, Yuanyuan" w:date="2019-12-06T13:27:00Z">
              <w:rPr>
                <w:noProof/>
              </w:rPr>
            </w:rPrChange>
          </w:rPr>
          <w:drawing>
            <wp:anchor distT="0" distB="0" distL="114300" distR="114300" simplePos="0" relativeHeight="251702272" behindDoc="1" locked="0" layoutInCell="1" allowOverlap="1" wp14:anchorId="103F5893" wp14:editId="7A1734FD">
              <wp:simplePos x="0" y="0"/>
              <wp:positionH relativeFrom="column">
                <wp:posOffset>1015134</wp:posOffset>
              </wp:positionH>
              <wp:positionV relativeFrom="paragraph">
                <wp:posOffset>77240</wp:posOffset>
              </wp:positionV>
              <wp:extent cx="3774010" cy="2326500"/>
              <wp:effectExtent l="0" t="0" r="0" b="0"/>
              <wp:wrapNone/>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30 at 6.31.03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74010" cy="2326500"/>
                      </a:xfrm>
                      <a:prstGeom prst="rect">
                        <a:avLst/>
                      </a:prstGeom>
                    </pic:spPr>
                  </pic:pic>
                </a:graphicData>
              </a:graphic>
              <wp14:sizeRelH relativeFrom="page">
                <wp14:pctWidth>0</wp14:pctWidth>
              </wp14:sizeRelH>
              <wp14:sizeRelV relativeFrom="page">
                <wp14:pctHeight>0</wp14:pctHeight>
              </wp14:sizeRelV>
            </wp:anchor>
          </w:drawing>
        </w:r>
      </w:ins>
    </w:p>
    <w:p w14:paraId="06B96BC8" w14:textId="28C820B9" w:rsidR="008E6C76" w:rsidRDefault="008E6C76" w:rsidP="00AD7AD0">
      <w:pPr>
        <w:pStyle w:val="ListParagraph"/>
        <w:ind w:left="1080"/>
        <w:rPr>
          <w:ins w:id="3166" w:author="Lin, Yuanyuan" w:date="2019-12-07T12:31:00Z"/>
          <w:rFonts w:ascii="Times" w:hAnsi="Times"/>
        </w:rPr>
      </w:pPr>
    </w:p>
    <w:p w14:paraId="30EE7692" w14:textId="7F58905B" w:rsidR="00132D4B" w:rsidRPr="00B7063C" w:rsidRDefault="00132D4B" w:rsidP="00AD7AD0">
      <w:pPr>
        <w:pStyle w:val="ListParagraph"/>
        <w:ind w:left="1080"/>
        <w:rPr>
          <w:ins w:id="3167" w:author="Lin, Yuanyuan" w:date="2019-11-30T18:32:00Z"/>
          <w:rFonts w:ascii="Times" w:hAnsi="Times"/>
          <w:rPrChange w:id="3168" w:author="Lin, Yuanyuan" w:date="2019-12-06T13:27:00Z">
            <w:rPr>
              <w:ins w:id="3169" w:author="Lin, Yuanyuan" w:date="2019-11-30T18:32:00Z"/>
            </w:rPr>
          </w:rPrChange>
        </w:rPr>
      </w:pPr>
    </w:p>
    <w:p w14:paraId="1CFAECDE" w14:textId="4C5BCECB" w:rsidR="00132D4B" w:rsidRPr="00B7063C" w:rsidRDefault="00132D4B" w:rsidP="00AD7AD0">
      <w:pPr>
        <w:pStyle w:val="ListParagraph"/>
        <w:ind w:left="1080"/>
        <w:rPr>
          <w:ins w:id="3170" w:author="Lin, Yuanyuan" w:date="2019-11-30T18:32:00Z"/>
          <w:rFonts w:ascii="Times" w:hAnsi="Times"/>
          <w:rPrChange w:id="3171" w:author="Lin, Yuanyuan" w:date="2019-12-06T13:27:00Z">
            <w:rPr>
              <w:ins w:id="3172" w:author="Lin, Yuanyuan" w:date="2019-11-30T18:32:00Z"/>
            </w:rPr>
          </w:rPrChange>
        </w:rPr>
      </w:pPr>
    </w:p>
    <w:p w14:paraId="634CBBDD" w14:textId="6D1C7170" w:rsidR="00132D4B" w:rsidRPr="00B7063C" w:rsidRDefault="00132D4B" w:rsidP="00AD7AD0">
      <w:pPr>
        <w:pStyle w:val="ListParagraph"/>
        <w:ind w:left="1080"/>
        <w:rPr>
          <w:ins w:id="3173" w:author="Lin, Yuanyuan" w:date="2019-11-30T18:32:00Z"/>
          <w:rFonts w:ascii="Times" w:hAnsi="Times"/>
          <w:rPrChange w:id="3174" w:author="Lin, Yuanyuan" w:date="2019-12-06T13:27:00Z">
            <w:rPr>
              <w:ins w:id="3175" w:author="Lin, Yuanyuan" w:date="2019-11-30T18:32:00Z"/>
            </w:rPr>
          </w:rPrChange>
        </w:rPr>
      </w:pPr>
    </w:p>
    <w:p w14:paraId="729FE8BD" w14:textId="69654E88" w:rsidR="00132D4B" w:rsidRPr="00B7063C" w:rsidRDefault="00132D4B" w:rsidP="00AD7AD0">
      <w:pPr>
        <w:pStyle w:val="ListParagraph"/>
        <w:ind w:left="1080"/>
        <w:rPr>
          <w:ins w:id="3176" w:author="Lin, Yuanyuan" w:date="2019-12-01T20:21:00Z"/>
          <w:rFonts w:ascii="Times" w:hAnsi="Times"/>
          <w:rPrChange w:id="3177" w:author="Lin, Yuanyuan" w:date="2019-12-06T13:27:00Z">
            <w:rPr>
              <w:ins w:id="3178" w:author="Lin, Yuanyuan" w:date="2019-12-01T20:21:00Z"/>
            </w:rPr>
          </w:rPrChange>
        </w:rPr>
      </w:pPr>
    </w:p>
    <w:p w14:paraId="29B3B5F8" w14:textId="5FC355E3" w:rsidR="00310FD0" w:rsidRPr="00B7063C" w:rsidRDefault="00310FD0" w:rsidP="00AD7AD0">
      <w:pPr>
        <w:pStyle w:val="ListParagraph"/>
        <w:ind w:left="1080"/>
        <w:rPr>
          <w:ins w:id="3179" w:author="Lin, Yuanyuan" w:date="2019-12-01T20:21:00Z"/>
          <w:rFonts w:ascii="Times" w:hAnsi="Times"/>
          <w:rPrChange w:id="3180" w:author="Lin, Yuanyuan" w:date="2019-12-06T13:27:00Z">
            <w:rPr>
              <w:ins w:id="3181" w:author="Lin, Yuanyuan" w:date="2019-12-01T20:21:00Z"/>
            </w:rPr>
          </w:rPrChange>
        </w:rPr>
      </w:pPr>
    </w:p>
    <w:p w14:paraId="63C2DBA0" w14:textId="4570741F" w:rsidR="00310FD0" w:rsidRPr="00B7063C" w:rsidRDefault="00310FD0" w:rsidP="00AD7AD0">
      <w:pPr>
        <w:pStyle w:val="ListParagraph"/>
        <w:ind w:left="1080"/>
        <w:rPr>
          <w:ins w:id="3182" w:author="Lin, Yuanyuan" w:date="2019-12-01T20:21:00Z"/>
          <w:rFonts w:ascii="Times" w:hAnsi="Times"/>
          <w:rPrChange w:id="3183" w:author="Lin, Yuanyuan" w:date="2019-12-06T13:27:00Z">
            <w:rPr>
              <w:ins w:id="3184" w:author="Lin, Yuanyuan" w:date="2019-12-01T20:21:00Z"/>
            </w:rPr>
          </w:rPrChange>
        </w:rPr>
      </w:pPr>
    </w:p>
    <w:p w14:paraId="0623B1CA" w14:textId="77777777" w:rsidR="00310FD0" w:rsidRPr="00B7063C" w:rsidRDefault="00310FD0" w:rsidP="00AD7AD0">
      <w:pPr>
        <w:pStyle w:val="ListParagraph"/>
        <w:ind w:left="1080"/>
        <w:rPr>
          <w:ins w:id="3185" w:author="Lin, Yuanyuan" w:date="2019-11-30T18:32:00Z"/>
          <w:rFonts w:ascii="Times" w:hAnsi="Times"/>
          <w:rPrChange w:id="3186" w:author="Lin, Yuanyuan" w:date="2019-12-06T13:27:00Z">
            <w:rPr>
              <w:ins w:id="3187" w:author="Lin, Yuanyuan" w:date="2019-11-30T18:32:00Z"/>
            </w:rPr>
          </w:rPrChange>
        </w:rPr>
      </w:pPr>
    </w:p>
    <w:p w14:paraId="3FEA30C7" w14:textId="165E05CE" w:rsidR="00132D4B" w:rsidRPr="00B7063C" w:rsidRDefault="00132D4B" w:rsidP="00AD7AD0">
      <w:pPr>
        <w:pStyle w:val="ListParagraph"/>
        <w:ind w:left="1080"/>
        <w:rPr>
          <w:ins w:id="3188" w:author="Lin, Yuanyuan" w:date="2019-11-30T18:32:00Z"/>
          <w:rFonts w:ascii="Times" w:hAnsi="Times"/>
          <w:rPrChange w:id="3189" w:author="Lin, Yuanyuan" w:date="2019-12-06T13:27:00Z">
            <w:rPr>
              <w:ins w:id="3190" w:author="Lin, Yuanyuan" w:date="2019-11-30T18:32:00Z"/>
            </w:rPr>
          </w:rPrChange>
        </w:rPr>
      </w:pPr>
    </w:p>
    <w:p w14:paraId="30117C90" w14:textId="29E47A27" w:rsidR="00132D4B" w:rsidRPr="00B7063C" w:rsidRDefault="00132D4B" w:rsidP="00AD7AD0">
      <w:pPr>
        <w:pStyle w:val="ListParagraph"/>
        <w:ind w:left="1080"/>
        <w:rPr>
          <w:ins w:id="3191" w:author="Lin, Yuanyuan" w:date="2019-11-30T18:32:00Z"/>
          <w:rFonts w:ascii="Times" w:hAnsi="Times"/>
          <w:rPrChange w:id="3192" w:author="Lin, Yuanyuan" w:date="2019-12-06T13:27:00Z">
            <w:rPr>
              <w:ins w:id="3193" w:author="Lin, Yuanyuan" w:date="2019-11-30T18:32:00Z"/>
            </w:rPr>
          </w:rPrChange>
        </w:rPr>
      </w:pPr>
    </w:p>
    <w:p w14:paraId="06EF1D14" w14:textId="6B696B03" w:rsidR="00AD7AD0" w:rsidRPr="00B7063C" w:rsidRDefault="00AD7AD0" w:rsidP="00AD7AD0">
      <w:pPr>
        <w:rPr>
          <w:ins w:id="3194" w:author="Lin, Yuanyuan" w:date="2019-12-01T20:21:00Z"/>
          <w:rFonts w:ascii="Times" w:hAnsi="Times"/>
          <w:rPrChange w:id="3195" w:author="Lin, Yuanyuan" w:date="2019-12-06T13:27:00Z">
            <w:rPr>
              <w:ins w:id="3196" w:author="Lin, Yuanyuan" w:date="2019-12-01T20:21:00Z"/>
            </w:rPr>
          </w:rPrChange>
        </w:rPr>
      </w:pPr>
    </w:p>
    <w:p w14:paraId="463B3AEA" w14:textId="69500157" w:rsidR="00310FD0" w:rsidRPr="00B7063C" w:rsidRDefault="00310FD0" w:rsidP="00AD7AD0">
      <w:pPr>
        <w:rPr>
          <w:ins w:id="3197" w:author="Lin, Yuanyuan" w:date="2019-12-01T20:21:00Z"/>
          <w:rFonts w:ascii="Times" w:hAnsi="Times"/>
          <w:rPrChange w:id="3198" w:author="Lin, Yuanyuan" w:date="2019-12-06T13:27:00Z">
            <w:rPr>
              <w:ins w:id="3199" w:author="Lin, Yuanyuan" w:date="2019-12-01T20:21:00Z"/>
            </w:rPr>
          </w:rPrChange>
        </w:rPr>
      </w:pPr>
    </w:p>
    <w:p w14:paraId="3D505ABF" w14:textId="4EB619B1" w:rsidR="00310FD0" w:rsidRPr="00B7063C" w:rsidRDefault="00310FD0" w:rsidP="00AD7AD0">
      <w:pPr>
        <w:rPr>
          <w:ins w:id="3200" w:author="Lin, Yuanyuan" w:date="2019-12-01T20:21:00Z"/>
          <w:rFonts w:ascii="Times" w:hAnsi="Times"/>
          <w:rPrChange w:id="3201" w:author="Lin, Yuanyuan" w:date="2019-12-06T13:27:00Z">
            <w:rPr>
              <w:ins w:id="3202" w:author="Lin, Yuanyuan" w:date="2019-12-01T20:21:00Z"/>
            </w:rPr>
          </w:rPrChange>
        </w:rPr>
      </w:pPr>
    </w:p>
    <w:p w14:paraId="3B048001" w14:textId="36AF8500" w:rsidR="00310FD0" w:rsidRPr="00B7063C" w:rsidRDefault="00310FD0" w:rsidP="00AD7AD0">
      <w:pPr>
        <w:rPr>
          <w:ins w:id="3203" w:author="Lin, Yuanyuan" w:date="2019-12-01T20:21:00Z"/>
          <w:rFonts w:ascii="Times" w:hAnsi="Times"/>
          <w:rPrChange w:id="3204" w:author="Lin, Yuanyuan" w:date="2019-12-06T13:27:00Z">
            <w:rPr>
              <w:ins w:id="3205" w:author="Lin, Yuanyuan" w:date="2019-12-01T20:21:00Z"/>
            </w:rPr>
          </w:rPrChange>
        </w:rPr>
      </w:pPr>
    </w:p>
    <w:p w14:paraId="799A323E" w14:textId="61C09195" w:rsidR="003B71E6" w:rsidRPr="00806052" w:rsidRDefault="00310FD0" w:rsidP="00806052">
      <w:pPr>
        <w:jc w:val="center"/>
        <w:rPr>
          <w:ins w:id="3206" w:author="Lin, Yuanyuan" w:date="2019-11-29T09:52:00Z"/>
          <w:rFonts w:ascii="Times" w:hAnsi="Times"/>
          <w:rPrChange w:id="3207" w:author="Lin, Yuanyuan" w:date="2019-12-07T14:22:00Z">
            <w:rPr>
              <w:ins w:id="3208" w:author="Lin, Yuanyuan" w:date="2019-11-29T09:52:00Z"/>
            </w:rPr>
          </w:rPrChange>
        </w:rPr>
        <w:pPrChange w:id="3209" w:author="Lin, Yuanyuan" w:date="2019-12-07T14:22:00Z">
          <w:pPr/>
        </w:pPrChange>
      </w:pPr>
      <w:ins w:id="3210" w:author="Lin, Yuanyuan" w:date="2019-12-01T20:21:00Z">
        <w:r w:rsidRPr="00B7063C">
          <w:rPr>
            <w:rFonts w:ascii="Times" w:hAnsi="Times"/>
            <w:rPrChange w:id="3211" w:author="Lin, Yuanyuan" w:date="2019-12-06T13:27:00Z">
              <w:rPr/>
            </w:rPrChange>
          </w:rPr>
          <w:t>Table 4.</w:t>
        </w:r>
      </w:ins>
      <w:ins w:id="3212" w:author="Lin, Yuanyuan" w:date="2019-12-01T20:35:00Z">
        <w:r w:rsidR="005E5AF6" w:rsidRPr="00B7063C">
          <w:rPr>
            <w:rFonts w:ascii="Times" w:hAnsi="Times"/>
            <w:rPrChange w:id="3213" w:author="Lin, Yuanyuan" w:date="2019-12-06T13:27:00Z">
              <w:rPr/>
            </w:rPrChange>
          </w:rPr>
          <w:t>2</w:t>
        </w:r>
      </w:ins>
      <w:ins w:id="3214" w:author="Lin, Yuanyuan" w:date="2019-12-07T13:49:00Z">
        <w:r w:rsidR="00E667D1">
          <w:rPr>
            <w:rFonts w:ascii="Times" w:hAnsi="Times"/>
          </w:rPr>
          <w:t>4</w:t>
        </w:r>
      </w:ins>
    </w:p>
    <w:p w14:paraId="62CB8A0C" w14:textId="339DF558" w:rsidR="00AD7AD0" w:rsidRPr="00746C78" w:rsidRDefault="00AD7AD0" w:rsidP="00AD7AD0">
      <w:pPr>
        <w:rPr>
          <w:ins w:id="3215" w:author="Lin, Yuanyuan" w:date="2019-12-07T14:22:00Z"/>
          <w:rFonts w:ascii="Times" w:hAnsi="Times"/>
          <w:b/>
          <w:bCs/>
          <w:color w:val="525252" w:themeColor="accent3" w:themeShade="80"/>
          <w:sz w:val="48"/>
          <w:szCs w:val="48"/>
          <w:rPrChange w:id="3216" w:author="Lin, Yuanyuan" w:date="2019-12-07T14:24:00Z">
            <w:rPr>
              <w:ins w:id="3217" w:author="Lin, Yuanyuan" w:date="2019-12-07T14:22:00Z"/>
              <w:rFonts w:ascii="Times" w:hAnsi="Times"/>
              <w:color w:val="525252" w:themeColor="accent3" w:themeShade="80"/>
              <w:sz w:val="48"/>
              <w:szCs w:val="48"/>
            </w:rPr>
          </w:rPrChange>
        </w:rPr>
      </w:pPr>
      <w:bookmarkStart w:id="3218" w:name="_GoBack"/>
      <w:ins w:id="3219" w:author="Lin, Yuanyuan" w:date="2019-11-29T09:52:00Z">
        <w:r w:rsidRPr="00746C78">
          <w:rPr>
            <w:rFonts w:ascii="Times" w:hAnsi="Times"/>
            <w:b/>
            <w:bCs/>
            <w:color w:val="525252" w:themeColor="accent3" w:themeShade="80"/>
            <w:sz w:val="48"/>
            <w:szCs w:val="48"/>
            <w:rPrChange w:id="3220" w:author="Lin, Yuanyuan" w:date="2019-12-07T14:24:00Z">
              <w:rPr/>
            </w:rPrChange>
          </w:rPr>
          <w:t>Conclusion</w:t>
        </w:r>
      </w:ins>
    </w:p>
    <w:bookmarkEnd w:id="3218"/>
    <w:p w14:paraId="4DDA003E" w14:textId="77777777" w:rsidR="00806052" w:rsidRPr="00806052" w:rsidRDefault="00806052" w:rsidP="00AD7AD0">
      <w:pPr>
        <w:rPr>
          <w:ins w:id="3221" w:author="Lin, Yuanyuan" w:date="2019-11-29T09:52:00Z"/>
          <w:rFonts w:ascii="Times" w:hAnsi="Times"/>
          <w:color w:val="525252" w:themeColor="accent3" w:themeShade="80"/>
          <w:rPrChange w:id="3222" w:author="Lin, Yuanyuan" w:date="2019-12-07T14:22:00Z">
            <w:rPr>
              <w:ins w:id="3223" w:author="Lin, Yuanyuan" w:date="2019-11-29T09:52:00Z"/>
            </w:rPr>
          </w:rPrChange>
        </w:rPr>
      </w:pPr>
    </w:p>
    <w:p w14:paraId="357BC7D3" w14:textId="42A2E037" w:rsidR="00AD7AD0" w:rsidRPr="00B7063C" w:rsidRDefault="00AD7AD0" w:rsidP="00AD7AD0">
      <w:pPr>
        <w:pStyle w:val="ListParagraph"/>
        <w:numPr>
          <w:ilvl w:val="0"/>
          <w:numId w:val="6"/>
        </w:numPr>
        <w:spacing w:after="160" w:line="259" w:lineRule="auto"/>
        <w:rPr>
          <w:ins w:id="3224" w:author="Lin, Yuanyuan" w:date="2019-11-29T11:19:00Z"/>
          <w:rFonts w:ascii="Times" w:hAnsi="Times"/>
          <w:rPrChange w:id="3225" w:author="Lin, Yuanyuan" w:date="2019-12-06T13:27:00Z">
            <w:rPr>
              <w:ins w:id="3226" w:author="Lin, Yuanyuan" w:date="2019-11-29T11:19:00Z"/>
            </w:rPr>
          </w:rPrChange>
        </w:rPr>
      </w:pPr>
      <w:ins w:id="3227" w:author="Lin, Yuanyuan" w:date="2019-11-29T09:52:00Z">
        <w:r w:rsidRPr="00B7063C">
          <w:rPr>
            <w:rFonts w:ascii="Times" w:hAnsi="Times"/>
            <w:rPrChange w:id="3228" w:author="Lin, Yuanyuan" w:date="2019-12-06T13:27:00Z">
              <w:rPr/>
            </w:rPrChange>
          </w:rPr>
          <w:t>Implication</w:t>
        </w:r>
      </w:ins>
    </w:p>
    <w:p w14:paraId="16A66036" w14:textId="1D4956CA" w:rsidR="003A7DAE" w:rsidRPr="00B7063C" w:rsidRDefault="00DC6509">
      <w:pPr>
        <w:rPr>
          <w:ins w:id="3229" w:author="Lin, Yuanyuan" w:date="2019-12-06T13:24:00Z"/>
          <w:rFonts w:ascii="Times" w:hAnsi="Times"/>
          <w:rPrChange w:id="3230" w:author="Lin, Yuanyuan" w:date="2019-12-06T13:27:00Z">
            <w:rPr>
              <w:ins w:id="3231" w:author="Lin, Yuanyuan" w:date="2019-12-06T13:24:00Z"/>
            </w:rPr>
          </w:rPrChange>
        </w:rPr>
      </w:pPr>
      <w:ins w:id="3232" w:author="Lin, Yuanyuan" w:date="2019-12-07T13:33:00Z">
        <w:r w:rsidRPr="00DC6509">
          <w:rPr>
            <w:rFonts w:ascii="Times" w:hAnsi="Times"/>
          </w:rPr>
          <w:t>With the end goal to make booking price prediction, this comprehensive exploratory data analysis and statistical modelling on their open-source dataset helped us to understand the underlying patterns and characteristics of different levels of predictors and how do predictors affect the price.</w:t>
        </w:r>
      </w:ins>
    </w:p>
    <w:p w14:paraId="45B77275" w14:textId="77777777" w:rsidR="003A7DAE" w:rsidRPr="00B7063C" w:rsidRDefault="003A7DAE">
      <w:pPr>
        <w:rPr>
          <w:ins w:id="3233" w:author="Lin, Yuanyuan" w:date="2019-11-29T09:52:00Z"/>
          <w:rFonts w:ascii="Times" w:hAnsi="Times"/>
          <w:rPrChange w:id="3234" w:author="Lin, Yuanyuan" w:date="2019-12-06T13:27:00Z">
            <w:rPr>
              <w:ins w:id="3235" w:author="Lin, Yuanyuan" w:date="2019-11-29T09:52:00Z"/>
            </w:rPr>
          </w:rPrChange>
        </w:rPr>
        <w:pPrChange w:id="3236" w:author="Lin, Yuanyuan" w:date="2019-12-01T20:28:00Z">
          <w:pPr>
            <w:pStyle w:val="ListParagraph"/>
            <w:ind w:left="1080"/>
          </w:pPr>
        </w:pPrChange>
      </w:pPr>
    </w:p>
    <w:p w14:paraId="11370589" w14:textId="287A9957" w:rsidR="00D41E13" w:rsidRPr="00B7063C" w:rsidRDefault="00AD7AD0">
      <w:pPr>
        <w:pStyle w:val="ListParagraph"/>
        <w:numPr>
          <w:ilvl w:val="0"/>
          <w:numId w:val="6"/>
        </w:numPr>
        <w:spacing w:after="160" w:line="259" w:lineRule="auto"/>
        <w:rPr>
          <w:ins w:id="3237" w:author="Lin, Yuanyuan" w:date="2019-12-01T15:13:00Z"/>
          <w:rFonts w:ascii="Times" w:hAnsi="Times"/>
          <w:rPrChange w:id="3238" w:author="Lin, Yuanyuan" w:date="2019-12-06T13:27:00Z">
            <w:rPr>
              <w:ins w:id="3239" w:author="Lin, Yuanyuan" w:date="2019-12-01T15:13:00Z"/>
            </w:rPr>
          </w:rPrChange>
        </w:rPr>
        <w:pPrChange w:id="3240" w:author="Lin, Yuanyuan" w:date="2019-12-01T15:13:00Z">
          <w:pPr/>
        </w:pPrChange>
      </w:pPr>
      <w:ins w:id="3241" w:author="Lin, Yuanyuan" w:date="2019-11-29T09:52:00Z">
        <w:r w:rsidRPr="00B7063C">
          <w:rPr>
            <w:rFonts w:ascii="Times" w:hAnsi="Times"/>
            <w:rPrChange w:id="3242" w:author="Lin, Yuanyuan" w:date="2019-12-06T13:27:00Z">
              <w:rPr/>
            </w:rPrChange>
          </w:rPr>
          <w:t>Limitatio</w:t>
        </w:r>
      </w:ins>
      <w:ins w:id="3243" w:author="Lin, Yuanyuan" w:date="2019-12-01T20:49:00Z">
        <w:r w:rsidR="00B854D3" w:rsidRPr="00B7063C">
          <w:rPr>
            <w:rFonts w:ascii="Times" w:hAnsi="Times"/>
            <w:rPrChange w:id="3244" w:author="Lin, Yuanyuan" w:date="2019-12-06T13:27:00Z">
              <w:rPr/>
            </w:rPrChange>
          </w:rPr>
          <w:t>n</w:t>
        </w:r>
      </w:ins>
    </w:p>
    <w:p w14:paraId="2AC75C08" w14:textId="1C2FFD82" w:rsidR="001D4930" w:rsidRDefault="00E667D1" w:rsidP="00AD7AD0">
      <w:pPr>
        <w:rPr>
          <w:ins w:id="3245" w:author="Lin, Yuanyuan" w:date="2019-12-07T13:34:00Z"/>
          <w:rFonts w:ascii="Times" w:hAnsi="Times"/>
        </w:rPr>
      </w:pPr>
      <w:ins w:id="3246" w:author="Lin, Yuanyuan" w:date="2019-12-07T13:49:00Z">
        <w:r w:rsidRPr="00E667D1">
          <w:rPr>
            <w:rFonts w:ascii="Times" w:hAnsi="Times"/>
          </w:rPr>
          <w:t>When I worked on model check for multiple regression, there are some data points which have large residuals. I did not remove these points at the beginning since I thought it might not be the influential outliers. However, the model fit better after I adjusted the original model.</w:t>
        </w:r>
      </w:ins>
    </w:p>
    <w:p w14:paraId="6AF2B1EC" w14:textId="77777777" w:rsidR="001D4930" w:rsidRPr="00B7063C" w:rsidRDefault="001D4930" w:rsidP="00AD7AD0">
      <w:pPr>
        <w:rPr>
          <w:ins w:id="3247" w:author="Lin, Yuanyuan" w:date="2019-11-29T09:52:00Z"/>
          <w:rFonts w:ascii="Times" w:hAnsi="Times"/>
          <w:rPrChange w:id="3248" w:author="Lin, Yuanyuan" w:date="2019-12-06T13:27:00Z">
            <w:rPr>
              <w:ins w:id="3249" w:author="Lin, Yuanyuan" w:date="2019-11-29T09:52:00Z"/>
            </w:rPr>
          </w:rPrChange>
        </w:rPr>
      </w:pPr>
    </w:p>
    <w:p w14:paraId="1E3316C9" w14:textId="77777777" w:rsidR="00AD7AD0" w:rsidRPr="00B7063C" w:rsidRDefault="00AD7AD0" w:rsidP="00AD7AD0">
      <w:pPr>
        <w:pStyle w:val="ListParagraph"/>
        <w:numPr>
          <w:ilvl w:val="0"/>
          <w:numId w:val="6"/>
        </w:numPr>
        <w:spacing w:after="160" w:line="259" w:lineRule="auto"/>
        <w:rPr>
          <w:ins w:id="3250" w:author="Lin, Yuanyuan" w:date="2019-11-29T09:52:00Z"/>
          <w:rFonts w:ascii="Times" w:hAnsi="Times"/>
          <w:rPrChange w:id="3251" w:author="Lin, Yuanyuan" w:date="2019-12-06T13:27:00Z">
            <w:rPr>
              <w:ins w:id="3252" w:author="Lin, Yuanyuan" w:date="2019-11-29T09:52:00Z"/>
            </w:rPr>
          </w:rPrChange>
        </w:rPr>
      </w:pPr>
      <w:ins w:id="3253" w:author="Lin, Yuanyuan" w:date="2019-11-29T09:52:00Z">
        <w:r w:rsidRPr="00B7063C">
          <w:rPr>
            <w:rFonts w:ascii="Times" w:hAnsi="Times"/>
            <w:rPrChange w:id="3254" w:author="Lin, Yuanyuan" w:date="2019-12-06T13:27:00Z">
              <w:rPr/>
            </w:rPrChange>
          </w:rPr>
          <w:t>Future Direction</w:t>
        </w:r>
      </w:ins>
    </w:p>
    <w:p w14:paraId="4B4B6289" w14:textId="45FE2272" w:rsidR="00AD7AD0" w:rsidRPr="00B7063C" w:rsidRDefault="00A959E8" w:rsidP="00A959E8">
      <w:pPr>
        <w:rPr>
          <w:ins w:id="3255" w:author="Lin, Yuanyuan" w:date="2019-11-29T09:52:00Z"/>
          <w:rFonts w:ascii="Times" w:hAnsi="Times"/>
          <w:rPrChange w:id="3256" w:author="Lin, Yuanyuan" w:date="2019-12-06T13:27:00Z">
            <w:rPr>
              <w:ins w:id="3257" w:author="Lin, Yuanyuan" w:date="2019-11-29T09:52:00Z"/>
            </w:rPr>
          </w:rPrChange>
        </w:rPr>
      </w:pPr>
      <w:ins w:id="3258" w:author="Lin, Yuanyuan" w:date="2019-12-07T14:07:00Z">
        <w:r w:rsidRPr="00A959E8">
          <w:rPr>
            <w:rFonts w:ascii="Times" w:hAnsi="Times"/>
          </w:rPr>
          <w:t>Building upon current data analysis, it would be interesting to work on the booking records from other cities in the US. Would it be appropriate to use logistic regression as well in different places, or is it only feasible in Los Angela’s? The inferences would be solidified by further analysis.</w:t>
        </w:r>
        <w:r>
          <w:rPr>
            <w:rFonts w:ascii="Times" w:hAnsi="Times"/>
          </w:rPr>
          <w:t xml:space="preserve"> </w:t>
        </w:r>
        <w:r w:rsidRPr="00A959E8">
          <w:rPr>
            <w:rFonts w:ascii="Times" w:hAnsi="Times"/>
          </w:rPr>
          <w:t xml:space="preserve">Airbnb sharing economy should have much more tremendous positive influence not only on </w:t>
        </w:r>
        <w:r w:rsidRPr="00A959E8">
          <w:rPr>
            <w:rFonts w:ascii="Times" w:hAnsi="Times"/>
          </w:rPr>
          <w:t>travelers</w:t>
        </w:r>
        <w:r w:rsidRPr="00A959E8">
          <w:rPr>
            <w:rFonts w:ascii="Times" w:hAnsi="Times"/>
          </w:rPr>
          <w:t xml:space="preserve"> but property owners.</w:t>
        </w:r>
      </w:ins>
    </w:p>
    <w:p w14:paraId="4061BD61" w14:textId="77777777" w:rsidR="00FD5C49" w:rsidRDefault="00FD5C49" w:rsidP="00AD7AD0">
      <w:pPr>
        <w:rPr>
          <w:ins w:id="3259" w:author="Lin, Yuanyuan" w:date="2019-12-07T12:31:00Z"/>
          <w:rFonts w:ascii="Times" w:hAnsi="Times"/>
        </w:rPr>
      </w:pPr>
    </w:p>
    <w:p w14:paraId="67F68DAE" w14:textId="5FD9C4DA" w:rsidR="00AD7AD0" w:rsidRPr="00B7063C" w:rsidRDefault="00AD7AD0" w:rsidP="00AD7AD0">
      <w:pPr>
        <w:rPr>
          <w:ins w:id="3260" w:author="Lin, Yuanyuan" w:date="2019-11-29T09:52:00Z"/>
          <w:rFonts w:ascii="Times" w:hAnsi="Times"/>
          <w:rPrChange w:id="3261" w:author="Lin, Yuanyuan" w:date="2019-12-06T13:27:00Z">
            <w:rPr>
              <w:ins w:id="3262" w:author="Lin, Yuanyuan" w:date="2019-11-29T09:52:00Z"/>
            </w:rPr>
          </w:rPrChange>
        </w:rPr>
      </w:pPr>
      <w:ins w:id="3263" w:author="Lin, Yuanyuan" w:date="2019-11-29T09:52:00Z">
        <w:r w:rsidRPr="00B7063C">
          <w:rPr>
            <w:rFonts w:ascii="Times" w:hAnsi="Times"/>
            <w:rPrChange w:id="3264" w:author="Lin, Yuanyuan" w:date="2019-12-06T13:27:00Z">
              <w:rPr/>
            </w:rPrChange>
          </w:rPr>
          <w:t>Reference</w:t>
        </w:r>
      </w:ins>
    </w:p>
    <w:p w14:paraId="78A64358" w14:textId="1A85144D" w:rsidR="00AD7AD0" w:rsidRDefault="00AD7AD0" w:rsidP="00AD7AD0">
      <w:pPr>
        <w:rPr>
          <w:ins w:id="3265" w:author="Lin, Yuanyuan" w:date="2019-12-07T12:31:00Z"/>
          <w:rFonts w:ascii="Times" w:hAnsi="Times"/>
        </w:rPr>
      </w:pPr>
    </w:p>
    <w:p w14:paraId="7C44EA31" w14:textId="2C2B37E6" w:rsidR="00970128" w:rsidRDefault="00970128" w:rsidP="00970128">
      <w:pPr>
        <w:rPr>
          <w:ins w:id="3266" w:author="Lin, Yuanyuan" w:date="2019-12-07T14:07:00Z"/>
        </w:rPr>
      </w:pPr>
      <w:ins w:id="3267" w:author="Lin, Yuanyuan" w:date="2019-12-07T14:07:00Z">
        <w:r w:rsidRPr="00970128">
          <w:rPr>
            <w:rPrChange w:id="3268" w:author="Lin, Yuanyuan" w:date="2019-12-07T14:07:00Z">
              <w:rPr>
                <w:rStyle w:val="Hyperlink"/>
              </w:rPr>
            </w:rPrChange>
          </w:rPr>
          <w:t>https://bookdown.org/roback/bookdown-bysh/</w:t>
        </w:r>
      </w:ins>
    </w:p>
    <w:p w14:paraId="7E68A137" w14:textId="0EFDB39E" w:rsidR="008E6C76" w:rsidRDefault="008E6C76" w:rsidP="00AD7AD0">
      <w:pPr>
        <w:rPr>
          <w:ins w:id="3269" w:author="Lin, Yuanyuan" w:date="2019-12-07T12:31:00Z"/>
          <w:rFonts w:ascii="Times" w:hAnsi="Times"/>
        </w:rPr>
      </w:pPr>
    </w:p>
    <w:p w14:paraId="35E078F5" w14:textId="7F8D308F" w:rsidR="008E6C76" w:rsidRDefault="008E6C76" w:rsidP="00AD7AD0">
      <w:pPr>
        <w:rPr>
          <w:ins w:id="3270" w:author="Lin, Yuanyuan" w:date="2019-12-07T12:31:00Z"/>
          <w:rFonts w:ascii="Times" w:hAnsi="Times"/>
        </w:rPr>
      </w:pPr>
    </w:p>
    <w:p w14:paraId="668CCAD1" w14:textId="110C4760" w:rsidR="008E6C76" w:rsidRDefault="008E6C76" w:rsidP="00AD7AD0">
      <w:pPr>
        <w:rPr>
          <w:ins w:id="3271" w:author="Lin, Yuanyuan" w:date="2019-12-07T14:07:00Z"/>
          <w:rFonts w:ascii="Times" w:hAnsi="Times"/>
        </w:rPr>
      </w:pPr>
    </w:p>
    <w:p w14:paraId="1F1AF908" w14:textId="68D0627F" w:rsidR="00970128" w:rsidRDefault="00970128" w:rsidP="00AD7AD0">
      <w:pPr>
        <w:rPr>
          <w:ins w:id="3272" w:author="Lin, Yuanyuan" w:date="2019-12-07T14:07:00Z"/>
          <w:rFonts w:ascii="Times" w:hAnsi="Times"/>
        </w:rPr>
      </w:pPr>
    </w:p>
    <w:p w14:paraId="1D5FA3FD" w14:textId="77777777" w:rsidR="00970128" w:rsidRPr="00B7063C" w:rsidRDefault="00970128" w:rsidP="00AD7AD0">
      <w:pPr>
        <w:rPr>
          <w:ins w:id="3273" w:author="Lin, Yuanyuan" w:date="2019-11-29T09:52:00Z"/>
          <w:rFonts w:ascii="Times" w:hAnsi="Times"/>
          <w:rPrChange w:id="3274" w:author="Lin, Yuanyuan" w:date="2019-12-06T13:27:00Z">
            <w:rPr>
              <w:ins w:id="3275" w:author="Lin, Yuanyuan" w:date="2019-11-29T09:52:00Z"/>
            </w:rPr>
          </w:rPrChange>
        </w:rPr>
      </w:pPr>
    </w:p>
    <w:p w14:paraId="1D727FD5" w14:textId="4CD826B7" w:rsidR="00AD7AD0" w:rsidRPr="00B7063C" w:rsidRDefault="00AD7AD0" w:rsidP="00AD7AD0">
      <w:pPr>
        <w:rPr>
          <w:ins w:id="3276" w:author="Lin, Yuanyuan" w:date="2019-11-29T09:52:00Z"/>
          <w:rFonts w:ascii="Times" w:hAnsi="Times"/>
          <w:rPrChange w:id="3277" w:author="Lin, Yuanyuan" w:date="2019-12-06T13:27:00Z">
            <w:rPr>
              <w:ins w:id="3278" w:author="Lin, Yuanyuan" w:date="2019-11-29T09:52:00Z"/>
            </w:rPr>
          </w:rPrChange>
        </w:rPr>
      </w:pPr>
    </w:p>
    <w:p w14:paraId="4DC72704" w14:textId="0A641D4B" w:rsidR="00342C95" w:rsidRDefault="00AD7AD0" w:rsidP="00E84629">
      <w:pPr>
        <w:rPr>
          <w:ins w:id="3279" w:author="Lin, Yuanyuan" w:date="2019-12-07T14:07:00Z"/>
          <w:rFonts w:ascii="Times" w:hAnsi="Times"/>
        </w:rPr>
      </w:pPr>
      <w:ins w:id="3280" w:author="Lin, Yuanyuan" w:date="2019-11-29T09:52:00Z">
        <w:r w:rsidRPr="00B7063C">
          <w:rPr>
            <w:rFonts w:ascii="Times" w:hAnsi="Times"/>
            <w:rPrChange w:id="3281" w:author="Lin, Yuanyuan" w:date="2019-12-06T13:27:00Z">
              <w:rPr/>
            </w:rPrChange>
          </w:rPr>
          <w:t>Appendix</w:t>
        </w:r>
      </w:ins>
      <w:ins w:id="3282" w:author="Lin, Yuanyuan" w:date="2019-12-07T14:07:00Z">
        <w:r w:rsidR="00970128">
          <w:rPr>
            <w:rFonts w:ascii="Times" w:hAnsi="Times"/>
          </w:rPr>
          <w:t>:</w:t>
        </w:r>
      </w:ins>
    </w:p>
    <w:p w14:paraId="4A2343D6" w14:textId="19901B57" w:rsidR="00970128" w:rsidRDefault="00970128" w:rsidP="00E84629">
      <w:pPr>
        <w:rPr>
          <w:ins w:id="3283" w:author="Lin, Yuanyuan" w:date="2019-12-07T14:07:00Z"/>
          <w:rFonts w:ascii="Times" w:hAnsi="Times"/>
        </w:rPr>
      </w:pPr>
    </w:p>
    <w:p w14:paraId="1A4F1FC9" w14:textId="16ECB22D" w:rsidR="00970128" w:rsidRPr="00B7063C" w:rsidRDefault="00970128" w:rsidP="00E84629">
      <w:pPr>
        <w:rPr>
          <w:ins w:id="3284" w:author="Lin, Yuanyuan" w:date="2019-11-29T23:46:00Z"/>
          <w:rFonts w:ascii="Times" w:hAnsi="Times"/>
          <w:rPrChange w:id="3285" w:author="Lin, Yuanyuan" w:date="2019-12-06T13:27:00Z">
            <w:rPr>
              <w:ins w:id="3286" w:author="Lin, Yuanyuan" w:date="2019-11-29T23:46:00Z"/>
            </w:rPr>
          </w:rPrChange>
        </w:rPr>
      </w:pPr>
      <w:ins w:id="3287" w:author="Lin, Yuanyuan" w:date="2019-12-07T14:07:00Z">
        <w:r>
          <w:rPr>
            <w:rFonts w:ascii="Times" w:hAnsi="Times"/>
          </w:rPr>
          <w:t>Other EDA:</w:t>
        </w:r>
      </w:ins>
    </w:p>
    <w:p w14:paraId="2FB0548C" w14:textId="6C605943" w:rsidR="00736D88" w:rsidRPr="00B7063C" w:rsidRDefault="00736D88" w:rsidP="00E84629">
      <w:pPr>
        <w:rPr>
          <w:ins w:id="3288" w:author="Lin, Yuanyuan" w:date="2019-11-29T23:46:00Z"/>
          <w:rFonts w:ascii="Times" w:hAnsi="Times"/>
          <w:rPrChange w:id="3289" w:author="Lin, Yuanyuan" w:date="2019-12-06T13:27:00Z">
            <w:rPr>
              <w:ins w:id="3290" w:author="Lin, Yuanyuan" w:date="2019-11-29T23:46:00Z"/>
            </w:rPr>
          </w:rPrChange>
        </w:rPr>
      </w:pPr>
    </w:p>
    <w:p w14:paraId="5D66C9D0" w14:textId="3DC48423" w:rsidR="004D19F4" w:rsidRPr="00B7063C" w:rsidRDefault="00970128" w:rsidP="00E84629">
      <w:pPr>
        <w:rPr>
          <w:ins w:id="3291" w:author="Lin, Yuanyuan" w:date="2019-11-29T23:46:00Z"/>
          <w:rFonts w:ascii="Times" w:hAnsi="Times"/>
          <w:rPrChange w:id="3292" w:author="Lin, Yuanyuan" w:date="2019-12-06T13:27:00Z">
            <w:rPr>
              <w:ins w:id="3293" w:author="Lin, Yuanyuan" w:date="2019-11-29T23:46:00Z"/>
            </w:rPr>
          </w:rPrChange>
        </w:rPr>
      </w:pPr>
      <w:ins w:id="3294" w:author="Lin, Yuanyuan" w:date="2019-11-29T23:46:00Z">
        <w:r w:rsidRPr="00B7063C">
          <w:rPr>
            <w:rFonts w:ascii="Times" w:hAnsi="Times"/>
            <w:noProof/>
            <w:rPrChange w:id="3295" w:author="Lin, Yuanyuan" w:date="2019-12-06T13:27:00Z">
              <w:rPr>
                <w:noProof/>
              </w:rPr>
            </w:rPrChange>
          </w:rPr>
          <w:drawing>
            <wp:anchor distT="0" distB="0" distL="114300" distR="114300" simplePos="0" relativeHeight="251680768" behindDoc="1" locked="0" layoutInCell="1" allowOverlap="1" wp14:anchorId="0DE4D8A5" wp14:editId="543FAEEA">
              <wp:simplePos x="0" y="0"/>
              <wp:positionH relativeFrom="column">
                <wp:posOffset>1110482</wp:posOffset>
              </wp:positionH>
              <wp:positionV relativeFrom="paragraph">
                <wp:posOffset>120723</wp:posOffset>
              </wp:positionV>
              <wp:extent cx="3582035" cy="3172460"/>
              <wp:effectExtent l="0" t="0" r="0" b="2540"/>
              <wp:wrapNone/>
              <wp:docPr id="9" name="Picture 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29 at 12.09.50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2035" cy="3172460"/>
                      </a:xfrm>
                      <a:prstGeom prst="rect">
                        <a:avLst/>
                      </a:prstGeom>
                    </pic:spPr>
                  </pic:pic>
                </a:graphicData>
              </a:graphic>
              <wp14:sizeRelH relativeFrom="page">
                <wp14:pctWidth>0</wp14:pctWidth>
              </wp14:sizeRelH>
              <wp14:sizeRelV relativeFrom="page">
                <wp14:pctHeight>0</wp14:pctHeight>
              </wp14:sizeRelV>
            </wp:anchor>
          </w:drawing>
        </w:r>
      </w:ins>
    </w:p>
    <w:p w14:paraId="3CD93EBE" w14:textId="492CAA7A" w:rsidR="00736D88" w:rsidRDefault="00736D88" w:rsidP="00E84629">
      <w:pPr>
        <w:rPr>
          <w:ins w:id="3296" w:author="Lin, Yuanyuan" w:date="2019-11-29T23:46:00Z"/>
        </w:rPr>
      </w:pPr>
    </w:p>
    <w:p w14:paraId="03504F04" w14:textId="1C480526" w:rsidR="00736D88" w:rsidRDefault="00736D88" w:rsidP="00E84629">
      <w:pPr>
        <w:rPr>
          <w:ins w:id="3297" w:author="Lin, Yuanyuan" w:date="2019-11-29T23:46:00Z"/>
        </w:rPr>
      </w:pPr>
    </w:p>
    <w:p w14:paraId="402682AF" w14:textId="4562E67C" w:rsidR="00736D88" w:rsidRDefault="00736D88" w:rsidP="00E84629">
      <w:pPr>
        <w:rPr>
          <w:ins w:id="3298" w:author="Lin, Yuanyuan" w:date="2019-11-29T23:46:00Z"/>
        </w:rPr>
      </w:pPr>
    </w:p>
    <w:p w14:paraId="5F255E34" w14:textId="4C0803D0" w:rsidR="00791A74" w:rsidRDefault="00791A74" w:rsidP="00E84629">
      <w:pPr>
        <w:rPr>
          <w:ins w:id="3299" w:author="Lin, Yuanyuan" w:date="2019-11-30T13:28:00Z"/>
        </w:rPr>
      </w:pPr>
    </w:p>
    <w:p w14:paraId="73B3D772" w14:textId="0A674EA5" w:rsidR="00791A74" w:rsidRDefault="00791A74" w:rsidP="00E84629">
      <w:pPr>
        <w:rPr>
          <w:ins w:id="3300" w:author="Lin, Yuanyuan" w:date="2019-11-30T13:28:00Z"/>
        </w:rPr>
      </w:pPr>
    </w:p>
    <w:p w14:paraId="6EEEBF75" w14:textId="08474AAA" w:rsidR="00791A74" w:rsidRDefault="00791A74" w:rsidP="00E84629">
      <w:pPr>
        <w:rPr>
          <w:ins w:id="3301" w:author="Lin, Yuanyuan" w:date="2019-11-30T13:28:00Z"/>
        </w:rPr>
      </w:pPr>
    </w:p>
    <w:p w14:paraId="579096FC" w14:textId="3C2F7C92" w:rsidR="00791A74" w:rsidRDefault="00791A74" w:rsidP="00E84629">
      <w:pPr>
        <w:rPr>
          <w:ins w:id="3302" w:author="Lin, Yuanyuan" w:date="2019-11-30T13:28:00Z"/>
        </w:rPr>
      </w:pPr>
    </w:p>
    <w:p w14:paraId="6A8905B1" w14:textId="67BFFD39" w:rsidR="00791A74" w:rsidRDefault="00791A74" w:rsidP="00E84629">
      <w:pPr>
        <w:rPr>
          <w:ins w:id="3303" w:author="Lin, Yuanyuan" w:date="2019-11-30T13:28:00Z"/>
        </w:rPr>
      </w:pPr>
    </w:p>
    <w:p w14:paraId="5F2A2718" w14:textId="1694626C" w:rsidR="00791A74" w:rsidRDefault="00791A74" w:rsidP="00E84629">
      <w:pPr>
        <w:rPr>
          <w:ins w:id="3304" w:author="Lin, Yuanyuan" w:date="2019-11-30T13:28:00Z"/>
        </w:rPr>
      </w:pPr>
    </w:p>
    <w:p w14:paraId="54694066" w14:textId="4B96B037" w:rsidR="00791A74" w:rsidRDefault="00791A74" w:rsidP="00E84629">
      <w:pPr>
        <w:rPr>
          <w:ins w:id="3305" w:author="Lin, Yuanyuan" w:date="2019-11-30T13:28:00Z"/>
        </w:rPr>
      </w:pPr>
    </w:p>
    <w:p w14:paraId="5FAF5653" w14:textId="04DC8E80" w:rsidR="00791A74" w:rsidRDefault="00791A74" w:rsidP="00E84629">
      <w:pPr>
        <w:rPr>
          <w:ins w:id="3306" w:author="Lin, Yuanyuan" w:date="2019-11-30T13:28:00Z"/>
        </w:rPr>
      </w:pPr>
    </w:p>
    <w:p w14:paraId="713E6E7F" w14:textId="1D851331" w:rsidR="00791A74" w:rsidRDefault="00791A74" w:rsidP="00E84629">
      <w:pPr>
        <w:rPr>
          <w:ins w:id="3307" w:author="Lin, Yuanyuan" w:date="2019-11-30T13:28:00Z"/>
        </w:rPr>
      </w:pPr>
    </w:p>
    <w:p w14:paraId="45FF9134" w14:textId="0C98C7AA" w:rsidR="00791A74" w:rsidRDefault="00791A74" w:rsidP="00E84629">
      <w:pPr>
        <w:rPr>
          <w:ins w:id="3308" w:author="Lin, Yuanyuan" w:date="2019-11-30T13:28:00Z"/>
        </w:rPr>
      </w:pPr>
    </w:p>
    <w:p w14:paraId="543AC12B" w14:textId="539DBCA0" w:rsidR="00791A74" w:rsidRDefault="00791A74" w:rsidP="00E84629">
      <w:pPr>
        <w:rPr>
          <w:ins w:id="3309" w:author="Lin, Yuanyuan" w:date="2019-11-30T13:28:00Z"/>
        </w:rPr>
      </w:pPr>
    </w:p>
    <w:p w14:paraId="1377340D" w14:textId="0EAF7A68" w:rsidR="00791A74" w:rsidRDefault="00791A74" w:rsidP="00E84629">
      <w:pPr>
        <w:rPr>
          <w:ins w:id="3310" w:author="Lin, Yuanyuan" w:date="2019-11-30T13:28:00Z"/>
        </w:rPr>
      </w:pPr>
    </w:p>
    <w:p w14:paraId="34C9B863" w14:textId="5A70B3F2" w:rsidR="00791A74" w:rsidRDefault="00791A74" w:rsidP="00E84629">
      <w:pPr>
        <w:rPr>
          <w:ins w:id="3311" w:author="Lin, Yuanyuan" w:date="2019-11-30T13:28:00Z"/>
        </w:rPr>
      </w:pPr>
    </w:p>
    <w:p w14:paraId="34E9D87A" w14:textId="34CE246C" w:rsidR="00791A74" w:rsidRDefault="00791A74" w:rsidP="00E84629">
      <w:pPr>
        <w:rPr>
          <w:ins w:id="3312" w:author="Lin, Yuanyuan" w:date="2019-11-30T13:28:00Z"/>
        </w:rPr>
      </w:pPr>
    </w:p>
    <w:p w14:paraId="0477DF87" w14:textId="144F4AD1" w:rsidR="00791A74" w:rsidRDefault="00791A74" w:rsidP="00E84629">
      <w:pPr>
        <w:rPr>
          <w:ins w:id="3313" w:author="Lin, Yuanyuan" w:date="2019-11-30T13:28:00Z"/>
        </w:rPr>
      </w:pPr>
    </w:p>
    <w:p w14:paraId="3AEA5B79" w14:textId="2AAFF92C" w:rsidR="00791A74" w:rsidRDefault="00791A74" w:rsidP="00E84629">
      <w:pPr>
        <w:rPr>
          <w:ins w:id="3314" w:author="Lin, Yuanyuan" w:date="2019-11-30T13:28:00Z"/>
        </w:rPr>
      </w:pPr>
    </w:p>
    <w:p w14:paraId="3AFBC47D" w14:textId="2277AD12" w:rsidR="00791A74" w:rsidRDefault="00791A74" w:rsidP="00E84629">
      <w:pPr>
        <w:rPr>
          <w:ins w:id="3315" w:author="Lin, Yuanyuan" w:date="2019-11-30T13:28:00Z"/>
        </w:rPr>
      </w:pPr>
    </w:p>
    <w:p w14:paraId="6CCBA534" w14:textId="171D6A41" w:rsidR="00791A74" w:rsidRDefault="00E667D1" w:rsidP="00E84629">
      <w:pPr>
        <w:rPr>
          <w:ins w:id="3316" w:author="Lin, Yuanyuan" w:date="2019-12-07T13:51:00Z"/>
        </w:rPr>
      </w:pPr>
      <w:ins w:id="3317" w:author="Lin, Yuanyuan" w:date="2019-12-07T13:51:00Z">
        <w:r>
          <w:t>R code:</w:t>
        </w:r>
      </w:ins>
    </w:p>
    <w:p w14:paraId="5E81FD94" w14:textId="478FCD22" w:rsidR="00E667D1" w:rsidRDefault="00E667D1" w:rsidP="00E84629">
      <w:pPr>
        <w:rPr>
          <w:ins w:id="3318" w:author="Lin, Yuanyuan" w:date="2019-12-07T13:55:00Z"/>
        </w:rPr>
      </w:pPr>
    </w:p>
    <w:p w14:paraId="3995A8E6" w14:textId="77777777" w:rsidR="00E667D1" w:rsidRDefault="00E667D1" w:rsidP="00E667D1">
      <w:pPr>
        <w:rPr>
          <w:ins w:id="3319" w:author="Lin, Yuanyuan" w:date="2019-12-07T13:55:00Z"/>
        </w:rPr>
      </w:pPr>
      <w:proofErr w:type="spellStart"/>
      <w:ins w:id="3320" w:author="Lin, Yuanyuan" w:date="2019-12-07T13:55:00Z">
        <w:r>
          <w:t>knitr</w:t>
        </w:r>
        <w:proofErr w:type="spellEnd"/>
        <w:r>
          <w:t>::</w:t>
        </w:r>
        <w:proofErr w:type="spellStart"/>
        <w:r>
          <w:t>opts_chunk$set</w:t>
        </w:r>
        <w:proofErr w:type="spellEnd"/>
        <w:r>
          <w:t>(echo = TRUE)</w:t>
        </w:r>
      </w:ins>
    </w:p>
    <w:p w14:paraId="3D7D611D" w14:textId="77777777" w:rsidR="00E667D1" w:rsidRDefault="00E667D1" w:rsidP="00E667D1">
      <w:pPr>
        <w:rPr>
          <w:ins w:id="3321" w:author="Lin, Yuanyuan" w:date="2019-12-07T13:55:00Z"/>
        </w:rPr>
      </w:pPr>
    </w:p>
    <w:p w14:paraId="356A2775" w14:textId="77777777" w:rsidR="00E667D1" w:rsidRDefault="00E667D1" w:rsidP="00E667D1">
      <w:pPr>
        <w:rPr>
          <w:ins w:id="3322" w:author="Lin, Yuanyuan" w:date="2019-12-07T13:55:00Z"/>
        </w:rPr>
      </w:pPr>
      <w:ins w:id="3323" w:author="Lin, Yuanyuan" w:date="2019-12-07T13:55:00Z">
        <w:r>
          <w:t>library(</w:t>
        </w:r>
        <w:proofErr w:type="spellStart"/>
        <w:r>
          <w:t>randomForest</w:t>
        </w:r>
        <w:proofErr w:type="spellEnd"/>
        <w:r>
          <w:t>)</w:t>
        </w:r>
      </w:ins>
    </w:p>
    <w:p w14:paraId="44789429" w14:textId="77777777" w:rsidR="00E667D1" w:rsidRDefault="00E667D1" w:rsidP="00E667D1">
      <w:pPr>
        <w:rPr>
          <w:ins w:id="3324" w:author="Lin, Yuanyuan" w:date="2019-12-07T13:55:00Z"/>
        </w:rPr>
      </w:pPr>
      <w:ins w:id="3325" w:author="Lin, Yuanyuan" w:date="2019-12-07T13:55:00Z">
        <w:r>
          <w:t>library(</w:t>
        </w:r>
        <w:proofErr w:type="spellStart"/>
        <w:r>
          <w:t>lmerTest</w:t>
        </w:r>
        <w:proofErr w:type="spellEnd"/>
        <w:r>
          <w:t>)</w:t>
        </w:r>
      </w:ins>
    </w:p>
    <w:p w14:paraId="60D8CEDF" w14:textId="77777777" w:rsidR="00E667D1" w:rsidRDefault="00E667D1" w:rsidP="00E667D1">
      <w:pPr>
        <w:rPr>
          <w:ins w:id="3326" w:author="Lin, Yuanyuan" w:date="2019-12-07T13:55:00Z"/>
        </w:rPr>
      </w:pPr>
      <w:ins w:id="3327" w:author="Lin, Yuanyuan" w:date="2019-12-07T13:55:00Z">
        <w:r>
          <w:t>library(car)</w:t>
        </w:r>
      </w:ins>
    </w:p>
    <w:p w14:paraId="78852304" w14:textId="77777777" w:rsidR="00E667D1" w:rsidRDefault="00E667D1" w:rsidP="00E667D1">
      <w:pPr>
        <w:rPr>
          <w:ins w:id="3328" w:author="Lin, Yuanyuan" w:date="2019-12-07T13:55:00Z"/>
        </w:rPr>
      </w:pPr>
      <w:ins w:id="3329" w:author="Lin, Yuanyuan" w:date="2019-12-07T13:55:00Z">
        <w:r>
          <w:t>library(ggplot2)</w:t>
        </w:r>
      </w:ins>
    </w:p>
    <w:p w14:paraId="269D40C6" w14:textId="77777777" w:rsidR="00E667D1" w:rsidRDefault="00E667D1" w:rsidP="00E667D1">
      <w:pPr>
        <w:rPr>
          <w:ins w:id="3330" w:author="Lin, Yuanyuan" w:date="2019-12-07T13:55:00Z"/>
        </w:rPr>
      </w:pPr>
      <w:ins w:id="3331" w:author="Lin, Yuanyuan" w:date="2019-12-07T13:55:00Z">
        <w:r>
          <w:t>library(</w:t>
        </w:r>
        <w:proofErr w:type="spellStart"/>
        <w:r>
          <w:t>gridExtra</w:t>
        </w:r>
        <w:proofErr w:type="spellEnd"/>
        <w:r>
          <w:t>)</w:t>
        </w:r>
      </w:ins>
    </w:p>
    <w:p w14:paraId="79CAAA31" w14:textId="77777777" w:rsidR="00E667D1" w:rsidRDefault="00E667D1" w:rsidP="00E667D1">
      <w:pPr>
        <w:rPr>
          <w:ins w:id="3332" w:author="Lin, Yuanyuan" w:date="2019-12-07T13:55:00Z"/>
        </w:rPr>
      </w:pPr>
      <w:ins w:id="3333" w:author="Lin, Yuanyuan" w:date="2019-12-07T13:55:00Z">
        <w:r>
          <w:t>library(stats)</w:t>
        </w:r>
      </w:ins>
    </w:p>
    <w:p w14:paraId="6EF017D4" w14:textId="77777777" w:rsidR="00E667D1" w:rsidRDefault="00E667D1" w:rsidP="00E667D1">
      <w:pPr>
        <w:rPr>
          <w:ins w:id="3334" w:author="Lin, Yuanyuan" w:date="2019-12-07T13:55:00Z"/>
        </w:rPr>
      </w:pPr>
      <w:ins w:id="3335" w:author="Lin, Yuanyuan" w:date="2019-12-07T13:55:00Z">
        <w:r>
          <w:t>library(</w:t>
        </w:r>
        <w:proofErr w:type="spellStart"/>
        <w:r>
          <w:t>lmtest</w:t>
        </w:r>
        <w:proofErr w:type="spellEnd"/>
        <w:r>
          <w:t>)</w:t>
        </w:r>
      </w:ins>
    </w:p>
    <w:p w14:paraId="0BCF0DF0" w14:textId="77777777" w:rsidR="00E667D1" w:rsidRDefault="00E667D1" w:rsidP="00E667D1">
      <w:pPr>
        <w:rPr>
          <w:ins w:id="3336" w:author="Lin, Yuanyuan" w:date="2019-12-07T13:55:00Z"/>
        </w:rPr>
      </w:pPr>
    </w:p>
    <w:p w14:paraId="2F632E96" w14:textId="77777777" w:rsidR="00E667D1" w:rsidRDefault="00E667D1" w:rsidP="00E667D1">
      <w:pPr>
        <w:rPr>
          <w:ins w:id="3337" w:author="Lin, Yuanyuan" w:date="2019-12-07T13:55:00Z"/>
        </w:rPr>
      </w:pPr>
      <w:ins w:id="3338" w:author="Lin, Yuanyuan" w:date="2019-12-07T13:55:00Z">
        <w:r>
          <w:t>list=read.csv("listings.csv")</w:t>
        </w:r>
      </w:ins>
    </w:p>
    <w:p w14:paraId="0AFEFB0D" w14:textId="77777777" w:rsidR="00E667D1" w:rsidRDefault="00E667D1" w:rsidP="00E667D1">
      <w:pPr>
        <w:rPr>
          <w:ins w:id="3339" w:author="Lin, Yuanyuan" w:date="2019-12-07T13:55:00Z"/>
        </w:rPr>
      </w:pPr>
      <w:ins w:id="3340" w:author="Lin, Yuanyuan" w:date="2019-12-07T13:55:00Z">
        <w:r>
          <w:t>list&lt;-list[,-c(2,3,4,9,16,17,18,19,20,21,23,28,30,31,33,34,41,43,44,47,48,70,71,72,73,74,75,77,78,79,80,81,82,84,85,86,88,89,90,91,92,93,94,95,96,98,102,103,104,105)]</w:t>
        </w:r>
      </w:ins>
    </w:p>
    <w:p w14:paraId="2C79EDF9" w14:textId="77777777" w:rsidR="00E667D1" w:rsidRDefault="00E667D1" w:rsidP="00E667D1">
      <w:pPr>
        <w:rPr>
          <w:ins w:id="3341" w:author="Lin, Yuanyuan" w:date="2019-12-07T13:55:00Z"/>
        </w:rPr>
      </w:pPr>
    </w:p>
    <w:p w14:paraId="2E9E0AAD" w14:textId="77777777" w:rsidR="00E667D1" w:rsidRDefault="00E667D1" w:rsidP="00E667D1">
      <w:pPr>
        <w:rPr>
          <w:ins w:id="3342" w:author="Lin, Yuanyuan" w:date="2019-12-07T13:55:00Z"/>
        </w:rPr>
      </w:pPr>
      <w:proofErr w:type="spellStart"/>
      <w:ins w:id="3343" w:author="Lin, Yuanyuan" w:date="2019-12-07T13:55:00Z">
        <w:r>
          <w:t>list_sum</w:t>
        </w:r>
        <w:proofErr w:type="spellEnd"/>
        <w:r>
          <w:t>&lt;-read.csv("listings_sum.csv")</w:t>
        </w:r>
      </w:ins>
    </w:p>
    <w:p w14:paraId="000C4B3E" w14:textId="77777777" w:rsidR="00E667D1" w:rsidRDefault="00E667D1" w:rsidP="00E667D1">
      <w:pPr>
        <w:rPr>
          <w:ins w:id="3344" w:author="Lin, Yuanyuan" w:date="2019-12-07T13:55:00Z"/>
        </w:rPr>
      </w:pPr>
      <w:ins w:id="3345" w:author="Lin, Yuanyuan" w:date="2019-12-07T13:55:00Z">
        <w:r>
          <w:t>#</w:t>
        </w:r>
        <w:proofErr w:type="spellStart"/>
        <w:r>
          <w:t>review_final</w:t>
        </w:r>
        <w:proofErr w:type="spellEnd"/>
        <w:r>
          <w:t>&lt;-read.csv("reviews_final.csv")</w:t>
        </w:r>
      </w:ins>
    </w:p>
    <w:p w14:paraId="72AF4C6E" w14:textId="77777777" w:rsidR="00E667D1" w:rsidRDefault="00E667D1" w:rsidP="00E667D1">
      <w:pPr>
        <w:rPr>
          <w:ins w:id="3346" w:author="Lin, Yuanyuan" w:date="2019-12-07T13:55:00Z"/>
        </w:rPr>
      </w:pPr>
      <w:ins w:id="3347" w:author="Lin, Yuanyuan" w:date="2019-12-07T13:55:00Z">
        <w:r>
          <w:t># Select 5000 random rows</w:t>
        </w:r>
      </w:ins>
    </w:p>
    <w:p w14:paraId="4A142008" w14:textId="77777777" w:rsidR="00E667D1" w:rsidRDefault="00E667D1" w:rsidP="00E667D1">
      <w:pPr>
        <w:rPr>
          <w:ins w:id="3348" w:author="Lin, Yuanyuan" w:date="2019-12-07T13:55:00Z"/>
        </w:rPr>
      </w:pPr>
      <w:ins w:id="3349" w:author="Lin, Yuanyuan" w:date="2019-12-07T13:55:00Z">
        <w:r>
          <w:t>#review&lt;-</w:t>
        </w:r>
        <w:proofErr w:type="spellStart"/>
        <w:r>
          <w:t>review_final</w:t>
        </w:r>
        <w:proofErr w:type="spellEnd"/>
        <w:r>
          <w:t>[sample(</w:t>
        </w:r>
        <w:proofErr w:type="spellStart"/>
        <w:r>
          <w:t>nrow</w:t>
        </w:r>
        <w:proofErr w:type="spellEnd"/>
        <w:r>
          <w:t>(</w:t>
        </w:r>
        <w:proofErr w:type="spellStart"/>
        <w:r>
          <w:t>review_final</w:t>
        </w:r>
        <w:proofErr w:type="spellEnd"/>
        <w:r>
          <w:t>), 5000), ]</w:t>
        </w:r>
      </w:ins>
    </w:p>
    <w:p w14:paraId="011DB524" w14:textId="77777777" w:rsidR="00E667D1" w:rsidRDefault="00E667D1" w:rsidP="00E667D1">
      <w:pPr>
        <w:rPr>
          <w:ins w:id="3350" w:author="Lin, Yuanyuan" w:date="2019-12-07T13:55:00Z"/>
        </w:rPr>
      </w:pPr>
      <w:ins w:id="3351" w:author="Lin, Yuanyuan" w:date="2019-12-07T13:55:00Z">
        <w:r>
          <w:t>#write.csv(</w:t>
        </w:r>
        <w:proofErr w:type="spellStart"/>
        <w:r>
          <w:t>review,file</w:t>
        </w:r>
        <w:proofErr w:type="spellEnd"/>
        <w:r>
          <w:t>="review.csv")</w:t>
        </w:r>
      </w:ins>
    </w:p>
    <w:p w14:paraId="0AE56847" w14:textId="77777777" w:rsidR="00E667D1" w:rsidRDefault="00E667D1" w:rsidP="00E667D1">
      <w:pPr>
        <w:rPr>
          <w:ins w:id="3352" w:author="Lin, Yuanyuan" w:date="2019-12-07T13:55:00Z"/>
        </w:rPr>
      </w:pPr>
      <w:ins w:id="3353" w:author="Lin, Yuanyuan" w:date="2019-12-07T13:55:00Z">
        <w:r>
          <w:t>review&lt;-read.csv("review.csv")</w:t>
        </w:r>
      </w:ins>
    </w:p>
    <w:p w14:paraId="58C2261B" w14:textId="77777777" w:rsidR="00E667D1" w:rsidRDefault="00E667D1" w:rsidP="00E667D1">
      <w:pPr>
        <w:rPr>
          <w:ins w:id="3354" w:author="Lin, Yuanyuan" w:date="2019-12-07T13:55:00Z"/>
        </w:rPr>
      </w:pPr>
      <w:ins w:id="3355" w:author="Lin, Yuanyuan" w:date="2019-12-07T13:55:00Z">
        <w:r>
          <w:t>library(Amelia)</w:t>
        </w:r>
      </w:ins>
    </w:p>
    <w:p w14:paraId="2B3CB5F9" w14:textId="77777777" w:rsidR="00E667D1" w:rsidRDefault="00E667D1" w:rsidP="00E667D1">
      <w:pPr>
        <w:rPr>
          <w:ins w:id="3356" w:author="Lin, Yuanyuan" w:date="2019-12-07T13:55:00Z"/>
        </w:rPr>
      </w:pPr>
      <w:ins w:id="3357" w:author="Lin, Yuanyuan" w:date="2019-12-07T13:55:00Z">
        <w:r>
          <w:t>#Check any NA</w:t>
        </w:r>
      </w:ins>
    </w:p>
    <w:p w14:paraId="7DB247C8" w14:textId="718C5CB9" w:rsidR="00E667D1" w:rsidRDefault="00E667D1" w:rsidP="00E667D1">
      <w:pPr>
        <w:rPr>
          <w:ins w:id="3358" w:author="Lin, Yuanyuan" w:date="2019-12-07T13:55:00Z"/>
        </w:rPr>
      </w:pPr>
      <w:ins w:id="3359" w:author="Lin, Yuanyuan" w:date="2019-12-07T13:55:00Z">
        <w:r>
          <w:t>missmap(list,col=c('yellow','black'),y.at=1,y.labels='',legend=TRUE)</w:t>
        </w:r>
      </w:ins>
    </w:p>
    <w:p w14:paraId="3B78B852" w14:textId="77777777" w:rsidR="00E667D1" w:rsidRDefault="00E667D1" w:rsidP="00E667D1">
      <w:pPr>
        <w:rPr>
          <w:ins w:id="3360" w:author="Lin, Yuanyuan" w:date="2019-12-07T13:55:00Z"/>
        </w:rPr>
      </w:pPr>
      <w:ins w:id="3361" w:author="Lin, Yuanyuan" w:date="2019-12-07T13:55:00Z">
        <w:r>
          <w:t>#drop irrelevant columns</w:t>
        </w:r>
      </w:ins>
    </w:p>
    <w:p w14:paraId="2143F496" w14:textId="77777777" w:rsidR="00E667D1" w:rsidRDefault="00E667D1" w:rsidP="00E667D1">
      <w:pPr>
        <w:rPr>
          <w:ins w:id="3362" w:author="Lin, Yuanyuan" w:date="2019-12-07T13:55:00Z"/>
        </w:rPr>
      </w:pPr>
      <w:ins w:id="3363" w:author="Lin, Yuanyuan" w:date="2019-12-07T13:55:00Z">
        <w:r>
          <w:t>list&lt;-list[,-c(39,41,42)]</w:t>
        </w:r>
      </w:ins>
    </w:p>
    <w:p w14:paraId="10A36F75" w14:textId="77777777" w:rsidR="00E667D1" w:rsidRDefault="00E667D1" w:rsidP="00E667D1">
      <w:pPr>
        <w:rPr>
          <w:ins w:id="3364" w:author="Lin, Yuanyuan" w:date="2019-12-07T13:55:00Z"/>
        </w:rPr>
      </w:pPr>
      <w:ins w:id="3365" w:author="Lin, Yuanyuan" w:date="2019-12-07T13:55:00Z">
        <w:r>
          <w:t xml:space="preserve">#check </w:t>
        </w:r>
        <w:proofErr w:type="spellStart"/>
        <w:r>
          <w:t>proportition</w:t>
        </w:r>
        <w:proofErr w:type="spellEnd"/>
        <w:r>
          <w:t xml:space="preserve"> of NA in whole dataset</w:t>
        </w:r>
      </w:ins>
    </w:p>
    <w:p w14:paraId="68F793D9" w14:textId="77777777" w:rsidR="00E667D1" w:rsidRDefault="00E667D1" w:rsidP="00E667D1">
      <w:pPr>
        <w:rPr>
          <w:ins w:id="3366" w:author="Lin, Yuanyuan" w:date="2019-12-07T13:55:00Z"/>
        </w:rPr>
      </w:pPr>
      <w:ins w:id="3367" w:author="Lin, Yuanyuan" w:date="2019-12-07T13:55:00Z">
        <w:r>
          <w:t>missmap(list,col=c('yellow','black'),y.at=1,y.labels='',legend=TRUE)</w:t>
        </w:r>
      </w:ins>
    </w:p>
    <w:p w14:paraId="00B37559" w14:textId="77777777" w:rsidR="00E667D1" w:rsidRDefault="00E667D1" w:rsidP="00E667D1">
      <w:pPr>
        <w:rPr>
          <w:ins w:id="3368" w:author="Lin, Yuanyuan" w:date="2019-12-07T13:55:00Z"/>
        </w:rPr>
      </w:pPr>
      <w:proofErr w:type="spellStart"/>
      <w:ins w:id="3369" w:author="Lin, Yuanyuan" w:date="2019-12-07T13:55:00Z">
        <w:r>
          <w:t>list$host_since</w:t>
        </w:r>
        <w:proofErr w:type="spellEnd"/>
        <w:r>
          <w:t>&lt;-</w:t>
        </w:r>
        <w:proofErr w:type="spellStart"/>
        <w:r>
          <w:t>list_sum$host_since</w:t>
        </w:r>
        <w:proofErr w:type="spellEnd"/>
      </w:ins>
    </w:p>
    <w:p w14:paraId="7FA97812" w14:textId="77777777" w:rsidR="00E667D1" w:rsidRDefault="00E667D1" w:rsidP="00E667D1">
      <w:pPr>
        <w:rPr>
          <w:ins w:id="3370" w:author="Lin, Yuanyuan" w:date="2019-12-07T13:55:00Z"/>
        </w:rPr>
      </w:pPr>
      <w:ins w:id="3371" w:author="Lin, Yuanyuan" w:date="2019-12-07T13:55:00Z">
        <w:r>
          <w:t>list[list==""]&lt;-NA</w:t>
        </w:r>
      </w:ins>
    </w:p>
    <w:p w14:paraId="23705935" w14:textId="77777777" w:rsidR="00E667D1" w:rsidRDefault="00E667D1" w:rsidP="00E667D1">
      <w:pPr>
        <w:rPr>
          <w:ins w:id="3372" w:author="Lin, Yuanyuan" w:date="2019-12-07T13:55:00Z"/>
        </w:rPr>
      </w:pPr>
      <w:ins w:id="3373" w:author="Lin, Yuanyuan" w:date="2019-12-07T13:55:00Z">
        <w:r>
          <w:t xml:space="preserve">#drop missing values completely </w:t>
        </w:r>
      </w:ins>
    </w:p>
    <w:p w14:paraId="281AFF47" w14:textId="77777777" w:rsidR="00E667D1" w:rsidRDefault="00E667D1" w:rsidP="00E667D1">
      <w:pPr>
        <w:rPr>
          <w:ins w:id="3374" w:author="Lin, Yuanyuan" w:date="2019-12-07T13:55:00Z"/>
        </w:rPr>
      </w:pPr>
      <w:ins w:id="3375" w:author="Lin, Yuanyuan" w:date="2019-12-07T13:55:00Z">
        <w:r>
          <w:t>list&lt;-</w:t>
        </w:r>
        <w:proofErr w:type="spellStart"/>
        <w:r>
          <w:t>na.omit</w:t>
        </w:r>
        <w:proofErr w:type="spellEnd"/>
        <w:r>
          <w:t>(list)</w:t>
        </w:r>
      </w:ins>
    </w:p>
    <w:p w14:paraId="4032AEAC" w14:textId="77777777" w:rsidR="00E667D1" w:rsidRDefault="00E667D1" w:rsidP="00E667D1">
      <w:pPr>
        <w:rPr>
          <w:ins w:id="3376" w:author="Lin, Yuanyuan" w:date="2019-12-07T13:55:00Z"/>
        </w:rPr>
      </w:pPr>
      <w:ins w:id="3377" w:author="Lin, Yuanyuan" w:date="2019-12-07T13:55:00Z">
        <w:r>
          <w:t>write.csv(</w:t>
        </w:r>
        <w:proofErr w:type="spellStart"/>
        <w:r>
          <w:t>list,file</w:t>
        </w:r>
        <w:proofErr w:type="spellEnd"/>
        <w:r>
          <w:t>="list.csv")</w:t>
        </w:r>
      </w:ins>
    </w:p>
    <w:p w14:paraId="6B97E7F0" w14:textId="77777777" w:rsidR="00E667D1" w:rsidRDefault="00E667D1" w:rsidP="00E667D1">
      <w:pPr>
        <w:rPr>
          <w:ins w:id="3378" w:author="Lin, Yuanyuan" w:date="2019-12-07T13:55:00Z"/>
        </w:rPr>
      </w:pPr>
      <w:ins w:id="3379" w:author="Lin, Yuanyuan" w:date="2019-12-07T13:55:00Z">
        <w:r>
          <w:t>#remove rows that have N/A in "host_response_time","</w:t>
        </w:r>
        <w:proofErr w:type="spellStart"/>
        <w:r>
          <w:t>host_response_rate</w:t>
        </w:r>
        <w:proofErr w:type="spellEnd"/>
        <w:r>
          <w:t>""</w:t>
        </w:r>
      </w:ins>
    </w:p>
    <w:p w14:paraId="3DA9D235" w14:textId="77777777" w:rsidR="00E667D1" w:rsidRDefault="00E667D1" w:rsidP="00E667D1">
      <w:pPr>
        <w:rPr>
          <w:ins w:id="3380" w:author="Lin, Yuanyuan" w:date="2019-12-07T13:55:00Z"/>
        </w:rPr>
      </w:pPr>
      <w:ins w:id="3381" w:author="Lin, Yuanyuan" w:date="2019-12-07T13:55:00Z">
        <w:r>
          <w:t>library(</w:t>
        </w:r>
        <w:proofErr w:type="spellStart"/>
        <w:r>
          <w:t>dplyr</w:t>
        </w:r>
        <w:proofErr w:type="spellEnd"/>
        <w:r>
          <w:t>)</w:t>
        </w:r>
      </w:ins>
    </w:p>
    <w:p w14:paraId="36F20403" w14:textId="77777777" w:rsidR="00E667D1" w:rsidRDefault="00E667D1" w:rsidP="00E667D1">
      <w:pPr>
        <w:rPr>
          <w:ins w:id="3382" w:author="Lin, Yuanyuan" w:date="2019-12-07T13:55:00Z"/>
        </w:rPr>
      </w:pPr>
      <w:ins w:id="3383" w:author="Lin, Yuanyuan" w:date="2019-12-07T13:55:00Z">
        <w:r>
          <w:t xml:space="preserve">list = filter(list, </w:t>
        </w:r>
        <w:proofErr w:type="spellStart"/>
        <w:r>
          <w:t>host_response_time</w:t>
        </w:r>
        <w:proofErr w:type="spellEnd"/>
        <w:r>
          <w:t xml:space="preserve"> != "N/A" &amp; </w:t>
        </w:r>
        <w:proofErr w:type="spellStart"/>
        <w:r>
          <w:t>host_response_rate</w:t>
        </w:r>
        <w:proofErr w:type="spellEnd"/>
        <w:r>
          <w:t xml:space="preserve"> != "N/A")</w:t>
        </w:r>
      </w:ins>
    </w:p>
    <w:p w14:paraId="6A373F07" w14:textId="77777777" w:rsidR="00E667D1" w:rsidRDefault="00E667D1" w:rsidP="00E667D1">
      <w:pPr>
        <w:rPr>
          <w:ins w:id="3384" w:author="Lin, Yuanyuan" w:date="2019-12-07T13:55:00Z"/>
        </w:rPr>
      </w:pPr>
      <w:ins w:id="3385" w:author="Lin, Yuanyuan" w:date="2019-12-07T13:55:00Z">
        <w:r>
          <w:t>#write.csv(</w:t>
        </w:r>
        <w:proofErr w:type="spellStart"/>
        <w:r>
          <w:t>list,file</w:t>
        </w:r>
        <w:proofErr w:type="spellEnd"/>
        <w:r>
          <w:t>="airbnb.csv")</w:t>
        </w:r>
      </w:ins>
    </w:p>
    <w:p w14:paraId="1117E186" w14:textId="77777777" w:rsidR="00E667D1" w:rsidRDefault="00E667D1" w:rsidP="00E667D1">
      <w:pPr>
        <w:rPr>
          <w:ins w:id="3386" w:author="Lin, Yuanyuan" w:date="2019-12-07T13:55:00Z"/>
        </w:rPr>
      </w:pPr>
      <w:ins w:id="3387" w:author="Lin, Yuanyuan" w:date="2019-12-07T13:55:00Z">
        <w:r>
          <w:t>#Display the data dimensions</w:t>
        </w:r>
      </w:ins>
    </w:p>
    <w:p w14:paraId="5C338527" w14:textId="77777777" w:rsidR="00E667D1" w:rsidRDefault="00E667D1" w:rsidP="00E667D1">
      <w:pPr>
        <w:rPr>
          <w:ins w:id="3388" w:author="Lin, Yuanyuan" w:date="2019-12-07T13:55:00Z"/>
        </w:rPr>
      </w:pPr>
      <w:ins w:id="3389" w:author="Lin, Yuanyuan" w:date="2019-12-07T13:55:00Z">
        <w:r>
          <w:t>dim(list)</w:t>
        </w:r>
      </w:ins>
    </w:p>
    <w:p w14:paraId="19F71C5B" w14:textId="77777777" w:rsidR="00E667D1" w:rsidRDefault="00E667D1" w:rsidP="00E667D1">
      <w:pPr>
        <w:rPr>
          <w:ins w:id="3390" w:author="Lin, Yuanyuan" w:date="2019-12-07T13:55:00Z"/>
        </w:rPr>
      </w:pPr>
      <w:ins w:id="3391" w:author="Lin, Yuanyuan" w:date="2019-12-07T13:55:00Z">
        <w:r>
          <w:t># Display the column names</w:t>
        </w:r>
      </w:ins>
    </w:p>
    <w:p w14:paraId="38079B0A" w14:textId="77777777" w:rsidR="00E667D1" w:rsidRDefault="00E667D1" w:rsidP="00E667D1">
      <w:pPr>
        <w:rPr>
          <w:ins w:id="3392" w:author="Lin, Yuanyuan" w:date="2019-12-07T13:55:00Z"/>
        </w:rPr>
      </w:pPr>
      <w:proofErr w:type="spellStart"/>
      <w:ins w:id="3393" w:author="Lin, Yuanyuan" w:date="2019-12-07T13:55:00Z">
        <w:r>
          <w:t>colnames</w:t>
        </w:r>
        <w:proofErr w:type="spellEnd"/>
        <w:r>
          <w:t>(list)</w:t>
        </w:r>
      </w:ins>
    </w:p>
    <w:p w14:paraId="3D924775" w14:textId="77777777" w:rsidR="00E667D1" w:rsidRDefault="00E667D1" w:rsidP="00E667D1">
      <w:pPr>
        <w:rPr>
          <w:ins w:id="3394" w:author="Lin, Yuanyuan" w:date="2019-12-07T13:55:00Z"/>
        </w:rPr>
      </w:pPr>
      <w:ins w:id="3395" w:author="Lin, Yuanyuan" w:date="2019-12-07T13:55:00Z">
        <w:r>
          <w:t># Display the data structures</w:t>
        </w:r>
      </w:ins>
    </w:p>
    <w:p w14:paraId="2FCC2687" w14:textId="77777777" w:rsidR="00E667D1" w:rsidRDefault="00E667D1" w:rsidP="00E667D1">
      <w:pPr>
        <w:rPr>
          <w:ins w:id="3396" w:author="Lin, Yuanyuan" w:date="2019-12-07T13:55:00Z"/>
        </w:rPr>
      </w:pPr>
      <w:ins w:id="3397" w:author="Lin, Yuanyuan" w:date="2019-12-07T13:55:00Z">
        <w:r>
          <w:t>str(list)</w:t>
        </w:r>
      </w:ins>
    </w:p>
    <w:p w14:paraId="08172D0B" w14:textId="77777777" w:rsidR="00E667D1" w:rsidRDefault="00E667D1" w:rsidP="00E667D1">
      <w:pPr>
        <w:rPr>
          <w:ins w:id="3398" w:author="Lin, Yuanyuan" w:date="2019-12-07T13:55:00Z"/>
        </w:rPr>
      </w:pPr>
      <w:ins w:id="3399" w:author="Lin, Yuanyuan" w:date="2019-12-07T13:55:00Z">
        <w:r>
          <w:t>#review/summaries text analysis</w:t>
        </w:r>
      </w:ins>
    </w:p>
    <w:p w14:paraId="7C27A6DB" w14:textId="77777777" w:rsidR="00E667D1" w:rsidRDefault="00E667D1" w:rsidP="00E667D1">
      <w:pPr>
        <w:rPr>
          <w:ins w:id="3400" w:author="Lin, Yuanyuan" w:date="2019-12-07T13:55:00Z"/>
        </w:rPr>
      </w:pPr>
      <w:ins w:id="3401" w:author="Lin, Yuanyuan" w:date="2019-12-07T13:55:00Z">
        <w:r>
          <w:t>library(</w:t>
        </w:r>
        <w:proofErr w:type="spellStart"/>
        <w:r>
          <w:t>gridExtra</w:t>
        </w:r>
        <w:proofErr w:type="spellEnd"/>
        <w:r>
          <w:t>)</w:t>
        </w:r>
      </w:ins>
    </w:p>
    <w:p w14:paraId="183911AD" w14:textId="77777777" w:rsidR="00E667D1" w:rsidRDefault="00E667D1" w:rsidP="00E667D1">
      <w:pPr>
        <w:rPr>
          <w:ins w:id="3402" w:author="Lin, Yuanyuan" w:date="2019-12-07T13:55:00Z"/>
        </w:rPr>
      </w:pPr>
      <w:ins w:id="3403" w:author="Lin, Yuanyuan" w:date="2019-12-07T13:55:00Z">
        <w:r>
          <w:t>library(grid)</w:t>
        </w:r>
      </w:ins>
    </w:p>
    <w:p w14:paraId="6067E5E6" w14:textId="77777777" w:rsidR="00E667D1" w:rsidRDefault="00E667D1" w:rsidP="00E667D1">
      <w:pPr>
        <w:rPr>
          <w:ins w:id="3404" w:author="Lin, Yuanyuan" w:date="2019-12-07T13:55:00Z"/>
        </w:rPr>
      </w:pPr>
      <w:ins w:id="3405" w:author="Lin, Yuanyuan" w:date="2019-12-07T13:55:00Z">
        <w:r>
          <w:t>par(</w:t>
        </w:r>
        <w:proofErr w:type="spellStart"/>
        <w:r>
          <w:t>mfrow</w:t>
        </w:r>
        <w:proofErr w:type="spellEnd"/>
        <w:r>
          <w:t>=c(4,4))</w:t>
        </w:r>
      </w:ins>
    </w:p>
    <w:p w14:paraId="0CEB9069" w14:textId="77777777" w:rsidR="00E667D1" w:rsidRDefault="00E667D1" w:rsidP="00E667D1">
      <w:pPr>
        <w:rPr>
          <w:ins w:id="3406" w:author="Lin, Yuanyuan" w:date="2019-12-07T13:55:00Z"/>
        </w:rPr>
      </w:pPr>
      <w:ins w:id="3407" w:author="Lin, Yuanyuan" w:date="2019-12-07T13:55:00Z">
        <w:r>
          <w:t>library(</w:t>
        </w:r>
        <w:proofErr w:type="spellStart"/>
        <w:r>
          <w:t>plotly</w:t>
        </w:r>
        <w:proofErr w:type="spellEnd"/>
        <w:r>
          <w:t>)</w:t>
        </w:r>
      </w:ins>
    </w:p>
    <w:p w14:paraId="29CCD8BB" w14:textId="30CE165A" w:rsidR="00E667D1" w:rsidRDefault="00E667D1" w:rsidP="00E667D1">
      <w:pPr>
        <w:rPr>
          <w:ins w:id="3408" w:author="Lin, Yuanyuan" w:date="2019-12-07T13:55:00Z"/>
        </w:rPr>
      </w:pPr>
      <w:ins w:id="3409" w:author="Lin, Yuanyuan" w:date="2019-12-07T13:55:00Z">
        <w:r>
          <w:t>library(</w:t>
        </w:r>
        <w:proofErr w:type="spellStart"/>
        <w:r>
          <w:t>ggthemes</w:t>
        </w:r>
        <w:proofErr w:type="spellEnd"/>
        <w:r>
          <w:t>)</w:t>
        </w:r>
      </w:ins>
    </w:p>
    <w:p w14:paraId="32A3457E" w14:textId="77777777" w:rsidR="00E667D1" w:rsidRDefault="00E667D1" w:rsidP="00E667D1">
      <w:pPr>
        <w:rPr>
          <w:ins w:id="3410" w:author="Lin, Yuanyuan" w:date="2019-12-07T13:55:00Z"/>
        </w:rPr>
      </w:pPr>
      <w:ins w:id="3411" w:author="Lin, Yuanyuan" w:date="2019-12-07T13:55:00Z">
        <w:r>
          <w:t>g&lt;-</w:t>
        </w:r>
        <w:proofErr w:type="spellStart"/>
        <w:r>
          <w:t>ggplot</w:t>
        </w:r>
        <w:proofErr w:type="spellEnd"/>
        <w:r>
          <w:t>(data = list) +</w:t>
        </w:r>
      </w:ins>
    </w:p>
    <w:p w14:paraId="3CADB828" w14:textId="77777777" w:rsidR="00E667D1" w:rsidRDefault="00E667D1" w:rsidP="00E667D1">
      <w:pPr>
        <w:rPr>
          <w:ins w:id="3412" w:author="Lin, Yuanyuan" w:date="2019-12-07T13:55:00Z"/>
        </w:rPr>
      </w:pPr>
      <w:ins w:id="3413" w:author="Lin, Yuanyuan" w:date="2019-12-07T13:55:00Z">
        <w:r>
          <w:t xml:space="preserve">  </w:t>
        </w:r>
        <w:proofErr w:type="spellStart"/>
        <w:r>
          <w:t>geom_bar</w:t>
        </w:r>
        <w:proofErr w:type="spellEnd"/>
        <w:r>
          <w:t>(</w:t>
        </w:r>
        <w:proofErr w:type="spellStart"/>
        <w:r>
          <w:t>aes</w:t>
        </w:r>
        <w:proofErr w:type="spellEnd"/>
        <w:r>
          <w:t xml:space="preserve">(x = bedrooms),fill="#D53E4F") + </w:t>
        </w:r>
      </w:ins>
    </w:p>
    <w:p w14:paraId="6F7EB803" w14:textId="77777777" w:rsidR="00E667D1" w:rsidRDefault="00E667D1" w:rsidP="00E667D1">
      <w:pPr>
        <w:rPr>
          <w:ins w:id="3414" w:author="Lin, Yuanyuan" w:date="2019-12-07T13:55:00Z"/>
        </w:rPr>
      </w:pPr>
      <w:ins w:id="3415" w:author="Lin, Yuanyuan" w:date="2019-12-07T13:55:00Z">
        <w:r>
          <w:t xml:space="preserve">  </w:t>
        </w:r>
        <w:proofErr w:type="spellStart"/>
        <w:r>
          <w:t>xlab</w:t>
        </w:r>
        <w:proofErr w:type="spellEnd"/>
        <w:r>
          <w:t xml:space="preserve">('Bedrooms') + </w:t>
        </w:r>
      </w:ins>
    </w:p>
    <w:p w14:paraId="6B6630FD" w14:textId="77777777" w:rsidR="00E667D1" w:rsidRDefault="00E667D1" w:rsidP="00E667D1">
      <w:pPr>
        <w:rPr>
          <w:ins w:id="3416" w:author="Lin, Yuanyuan" w:date="2019-12-07T13:55:00Z"/>
        </w:rPr>
      </w:pPr>
      <w:ins w:id="3417" w:author="Lin, Yuanyuan" w:date="2019-12-07T13:55:00Z">
        <w:r>
          <w:t xml:space="preserve">  labs(title = "Numbers of bedrooms")+</w:t>
        </w:r>
        <w:proofErr w:type="spellStart"/>
        <w:r>
          <w:t>xlim</w:t>
        </w:r>
        <w:proofErr w:type="spellEnd"/>
        <w:r>
          <w:t>(-1, 10)+</w:t>
        </w:r>
      </w:ins>
    </w:p>
    <w:p w14:paraId="4A725B50" w14:textId="77777777" w:rsidR="00E667D1" w:rsidRDefault="00E667D1" w:rsidP="00E667D1">
      <w:pPr>
        <w:rPr>
          <w:ins w:id="3418" w:author="Lin, Yuanyuan" w:date="2019-12-07T13:55:00Z"/>
        </w:rPr>
      </w:pPr>
      <w:ins w:id="3419" w:author="Lin, Yuanyuan" w:date="2019-12-07T13:55:00Z">
        <w:r>
          <w:t xml:space="preserve">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0.5,size=13),</w:t>
        </w:r>
        <w:proofErr w:type="spellStart"/>
        <w:r>
          <w:t>panel.grid.major</w:t>
        </w:r>
        <w:proofErr w:type="spellEnd"/>
        <w:r>
          <w:t xml:space="preserve"> =</w:t>
        </w:r>
        <w:proofErr w:type="spellStart"/>
        <w:r>
          <w:t>element_blank</w:t>
        </w:r>
        <w:proofErr w:type="spellEnd"/>
        <w:r>
          <w:t xml:space="preserve">(), </w:t>
        </w:r>
        <w:proofErr w:type="spellStart"/>
        <w:r>
          <w:t>panel.grid.minor</w:t>
        </w:r>
        <w:proofErr w:type="spellEnd"/>
        <w:r>
          <w:t xml:space="preserve"> = </w:t>
        </w:r>
        <w:proofErr w:type="spellStart"/>
        <w:r>
          <w:t>element_blank</w:t>
        </w:r>
        <w:proofErr w:type="spellEnd"/>
        <w:r>
          <w:t>(),</w:t>
        </w:r>
      </w:ins>
    </w:p>
    <w:p w14:paraId="65C2134D" w14:textId="75A35F65" w:rsidR="00E667D1" w:rsidRDefault="00E667D1" w:rsidP="00E667D1">
      <w:pPr>
        <w:rPr>
          <w:ins w:id="3420" w:author="Lin, Yuanyuan" w:date="2019-12-07T13:55:00Z"/>
        </w:rPr>
      </w:pPr>
      <w:proofErr w:type="spellStart"/>
      <w:ins w:id="3421" w:author="Lin, Yuanyuan" w:date="2019-12-07T13:55:00Z">
        <w:r>
          <w:t>panel.background</w:t>
        </w:r>
        <w:proofErr w:type="spellEnd"/>
        <w:r>
          <w:t xml:space="preserve"> = </w:t>
        </w:r>
        <w:proofErr w:type="spellStart"/>
        <w:r>
          <w:t>element_blank</w:t>
        </w:r>
        <w:proofErr w:type="spellEnd"/>
        <w:r>
          <w:t>(),</w:t>
        </w:r>
        <w:proofErr w:type="spellStart"/>
        <w:r>
          <w:t>axis.line</w:t>
        </w:r>
        <w:proofErr w:type="spellEnd"/>
        <w:r>
          <w:t xml:space="preserve"> = </w:t>
        </w:r>
        <w:proofErr w:type="spellStart"/>
        <w:r>
          <w:t>element_line</w:t>
        </w:r>
        <w:proofErr w:type="spellEnd"/>
        <w:r>
          <w:t>(</w:t>
        </w:r>
        <w:proofErr w:type="spellStart"/>
        <w:r>
          <w:t>colour</w:t>
        </w:r>
        <w:proofErr w:type="spellEnd"/>
        <w:r>
          <w:t xml:space="preserve"> = "black"))</w:t>
        </w:r>
      </w:ins>
    </w:p>
    <w:p w14:paraId="616B517B" w14:textId="77777777" w:rsidR="00E667D1" w:rsidRDefault="00E667D1" w:rsidP="00E667D1">
      <w:pPr>
        <w:rPr>
          <w:ins w:id="3422" w:author="Lin, Yuanyuan" w:date="2019-12-07T13:55:00Z"/>
        </w:rPr>
      </w:pPr>
      <w:ins w:id="3423" w:author="Lin, Yuanyuan" w:date="2019-12-07T13:55:00Z">
        <w:r>
          <w:t>h&lt;-</w:t>
        </w:r>
        <w:proofErr w:type="spellStart"/>
        <w:r>
          <w:t>ggplot</w:t>
        </w:r>
        <w:proofErr w:type="spellEnd"/>
        <w:r>
          <w:t>(data = list) +</w:t>
        </w:r>
      </w:ins>
    </w:p>
    <w:p w14:paraId="6D21B3B9" w14:textId="77777777" w:rsidR="00E667D1" w:rsidRDefault="00E667D1" w:rsidP="00E667D1">
      <w:pPr>
        <w:rPr>
          <w:ins w:id="3424" w:author="Lin, Yuanyuan" w:date="2019-12-07T13:55:00Z"/>
        </w:rPr>
      </w:pPr>
      <w:ins w:id="3425" w:author="Lin, Yuanyuan" w:date="2019-12-07T13:55:00Z">
        <w:r>
          <w:t xml:space="preserve">  </w:t>
        </w:r>
        <w:proofErr w:type="spellStart"/>
        <w:r>
          <w:t>geom_bar</w:t>
        </w:r>
        <w:proofErr w:type="spellEnd"/>
        <w:r>
          <w:t>(</w:t>
        </w:r>
        <w:proofErr w:type="spellStart"/>
        <w:r>
          <w:t>aes</w:t>
        </w:r>
        <w:proofErr w:type="spellEnd"/>
        <w:r>
          <w:t xml:space="preserve">(x = beds),fill="#DE77AE") + </w:t>
        </w:r>
      </w:ins>
    </w:p>
    <w:p w14:paraId="40F8AA75" w14:textId="77777777" w:rsidR="00E667D1" w:rsidRDefault="00E667D1" w:rsidP="00E667D1">
      <w:pPr>
        <w:rPr>
          <w:ins w:id="3426" w:author="Lin, Yuanyuan" w:date="2019-12-07T13:55:00Z"/>
        </w:rPr>
      </w:pPr>
      <w:ins w:id="3427" w:author="Lin, Yuanyuan" w:date="2019-12-07T13:55:00Z">
        <w:r>
          <w:t xml:space="preserve">  </w:t>
        </w:r>
        <w:proofErr w:type="spellStart"/>
        <w:r>
          <w:t>xlab</w:t>
        </w:r>
        <w:proofErr w:type="spellEnd"/>
        <w:r>
          <w:t xml:space="preserve">('Beds') + </w:t>
        </w:r>
      </w:ins>
    </w:p>
    <w:p w14:paraId="1EB013DC" w14:textId="77777777" w:rsidR="00E667D1" w:rsidRDefault="00E667D1" w:rsidP="00E667D1">
      <w:pPr>
        <w:rPr>
          <w:ins w:id="3428" w:author="Lin, Yuanyuan" w:date="2019-12-07T13:55:00Z"/>
        </w:rPr>
      </w:pPr>
      <w:ins w:id="3429" w:author="Lin, Yuanyuan" w:date="2019-12-07T13:55:00Z">
        <w:r>
          <w:t xml:space="preserve">  labs(title = "Numbers of beds")+</w:t>
        </w:r>
        <w:proofErr w:type="spellStart"/>
        <w:r>
          <w:t>xlim</w:t>
        </w:r>
        <w:proofErr w:type="spellEnd"/>
        <w:r>
          <w:t>(-1, 10)+</w:t>
        </w:r>
      </w:ins>
    </w:p>
    <w:p w14:paraId="63F6B217" w14:textId="77777777" w:rsidR="00E667D1" w:rsidRDefault="00E667D1" w:rsidP="00E667D1">
      <w:pPr>
        <w:rPr>
          <w:ins w:id="3430" w:author="Lin, Yuanyuan" w:date="2019-12-07T13:55:00Z"/>
        </w:rPr>
      </w:pPr>
      <w:ins w:id="3431" w:author="Lin, Yuanyuan" w:date="2019-12-07T13:55:00Z">
        <w:r>
          <w:lastRenderedPageBreak/>
          <w:t xml:space="preserve">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0.5,size=13),</w:t>
        </w:r>
        <w:proofErr w:type="spellStart"/>
        <w:r>
          <w:t>panel.grid.major</w:t>
        </w:r>
        <w:proofErr w:type="spellEnd"/>
        <w:r>
          <w:t xml:space="preserve"> =</w:t>
        </w:r>
        <w:proofErr w:type="spellStart"/>
        <w:r>
          <w:t>element_blank</w:t>
        </w:r>
        <w:proofErr w:type="spellEnd"/>
        <w:r>
          <w:t xml:space="preserve">(), </w:t>
        </w:r>
        <w:proofErr w:type="spellStart"/>
        <w:r>
          <w:t>panel.grid.minor</w:t>
        </w:r>
        <w:proofErr w:type="spellEnd"/>
        <w:r>
          <w:t xml:space="preserve"> = </w:t>
        </w:r>
        <w:proofErr w:type="spellStart"/>
        <w:r>
          <w:t>element_blank</w:t>
        </w:r>
        <w:proofErr w:type="spellEnd"/>
        <w:r>
          <w:t>(),</w:t>
        </w:r>
      </w:ins>
    </w:p>
    <w:p w14:paraId="0A1B0E06" w14:textId="77777777" w:rsidR="00E667D1" w:rsidRDefault="00E667D1" w:rsidP="00E667D1">
      <w:pPr>
        <w:rPr>
          <w:ins w:id="3432" w:author="Lin, Yuanyuan" w:date="2019-12-07T13:55:00Z"/>
        </w:rPr>
      </w:pPr>
      <w:proofErr w:type="spellStart"/>
      <w:ins w:id="3433" w:author="Lin, Yuanyuan" w:date="2019-12-07T13:55:00Z">
        <w:r>
          <w:t>panel.background</w:t>
        </w:r>
        <w:proofErr w:type="spellEnd"/>
        <w:r>
          <w:t xml:space="preserve"> = </w:t>
        </w:r>
        <w:proofErr w:type="spellStart"/>
        <w:r>
          <w:t>element_blank</w:t>
        </w:r>
        <w:proofErr w:type="spellEnd"/>
        <w:r>
          <w:t>(),</w:t>
        </w:r>
        <w:proofErr w:type="spellStart"/>
        <w:r>
          <w:t>axis.line</w:t>
        </w:r>
        <w:proofErr w:type="spellEnd"/>
        <w:r>
          <w:t xml:space="preserve"> = </w:t>
        </w:r>
        <w:proofErr w:type="spellStart"/>
        <w:r>
          <w:t>element_line</w:t>
        </w:r>
        <w:proofErr w:type="spellEnd"/>
        <w:r>
          <w:t>(</w:t>
        </w:r>
        <w:proofErr w:type="spellStart"/>
        <w:r>
          <w:t>colour</w:t>
        </w:r>
        <w:proofErr w:type="spellEnd"/>
        <w:r>
          <w:t xml:space="preserve"> = "black"))</w:t>
        </w:r>
      </w:ins>
    </w:p>
    <w:p w14:paraId="4AF5C4B6" w14:textId="77777777" w:rsidR="00E667D1" w:rsidRDefault="00E667D1" w:rsidP="00E667D1">
      <w:pPr>
        <w:rPr>
          <w:ins w:id="3434" w:author="Lin, Yuanyuan" w:date="2019-12-07T13:55:00Z"/>
        </w:rPr>
      </w:pPr>
      <w:ins w:id="3435" w:author="Lin, Yuanyuan" w:date="2019-12-07T13:55:00Z">
        <w:r>
          <w:t xml:space="preserve">  </w:t>
        </w:r>
      </w:ins>
    </w:p>
    <w:p w14:paraId="51884D5D" w14:textId="77777777" w:rsidR="00E667D1" w:rsidRDefault="00E667D1" w:rsidP="00E667D1">
      <w:pPr>
        <w:rPr>
          <w:ins w:id="3436" w:author="Lin, Yuanyuan" w:date="2019-12-07T13:55:00Z"/>
        </w:rPr>
      </w:pPr>
      <w:ins w:id="3437" w:author="Lin, Yuanyuan" w:date="2019-12-07T13:55:00Z">
        <w:r>
          <w:t>j&lt;-</w:t>
        </w:r>
        <w:proofErr w:type="spellStart"/>
        <w:r>
          <w:t>ggplot</w:t>
        </w:r>
        <w:proofErr w:type="spellEnd"/>
        <w:r>
          <w:t>(data = list) +</w:t>
        </w:r>
      </w:ins>
    </w:p>
    <w:p w14:paraId="750CBB0E" w14:textId="77777777" w:rsidR="00E667D1" w:rsidRDefault="00E667D1" w:rsidP="00E667D1">
      <w:pPr>
        <w:rPr>
          <w:ins w:id="3438" w:author="Lin, Yuanyuan" w:date="2019-12-07T13:55:00Z"/>
        </w:rPr>
      </w:pPr>
      <w:ins w:id="3439" w:author="Lin, Yuanyuan" w:date="2019-12-07T13:55:00Z">
        <w:r>
          <w:t xml:space="preserve">  </w:t>
        </w:r>
        <w:proofErr w:type="spellStart"/>
        <w:r>
          <w:t>geom_bar</w:t>
        </w:r>
        <w:proofErr w:type="spellEnd"/>
        <w:r>
          <w:t>(</w:t>
        </w:r>
        <w:proofErr w:type="spellStart"/>
        <w:r>
          <w:t>aes</w:t>
        </w:r>
        <w:proofErr w:type="spellEnd"/>
        <w:r>
          <w:t xml:space="preserve">(x = accommodates),fill="#3288BD") + </w:t>
        </w:r>
      </w:ins>
    </w:p>
    <w:p w14:paraId="0470F2DD" w14:textId="77777777" w:rsidR="00E667D1" w:rsidRDefault="00E667D1" w:rsidP="00E667D1">
      <w:pPr>
        <w:rPr>
          <w:ins w:id="3440" w:author="Lin, Yuanyuan" w:date="2019-12-07T13:55:00Z"/>
        </w:rPr>
      </w:pPr>
      <w:ins w:id="3441" w:author="Lin, Yuanyuan" w:date="2019-12-07T13:55:00Z">
        <w:r>
          <w:t xml:space="preserve">  </w:t>
        </w:r>
        <w:proofErr w:type="spellStart"/>
        <w:r>
          <w:t>xlab</w:t>
        </w:r>
        <w:proofErr w:type="spellEnd"/>
        <w:r>
          <w:t xml:space="preserve">('Accommodates') + </w:t>
        </w:r>
      </w:ins>
    </w:p>
    <w:p w14:paraId="7C21B59D" w14:textId="77777777" w:rsidR="00E667D1" w:rsidRDefault="00E667D1" w:rsidP="00E667D1">
      <w:pPr>
        <w:rPr>
          <w:ins w:id="3442" w:author="Lin, Yuanyuan" w:date="2019-12-07T13:55:00Z"/>
        </w:rPr>
      </w:pPr>
      <w:ins w:id="3443" w:author="Lin, Yuanyuan" w:date="2019-12-07T13:55:00Z">
        <w:r>
          <w:t xml:space="preserve">  labs(title = "Numbers of accommodates")+</w:t>
        </w:r>
        <w:proofErr w:type="spellStart"/>
        <w:r>
          <w:t>xlim</w:t>
        </w:r>
        <w:proofErr w:type="spellEnd"/>
        <w:r>
          <w:t>(0, 10)+</w:t>
        </w:r>
      </w:ins>
    </w:p>
    <w:p w14:paraId="3441441E" w14:textId="77777777" w:rsidR="00E667D1" w:rsidRDefault="00E667D1" w:rsidP="00E667D1">
      <w:pPr>
        <w:rPr>
          <w:ins w:id="3444" w:author="Lin, Yuanyuan" w:date="2019-12-07T13:55:00Z"/>
        </w:rPr>
      </w:pPr>
      <w:ins w:id="3445" w:author="Lin, Yuanyuan" w:date="2019-12-07T13:55:00Z">
        <w:r>
          <w:t xml:space="preserve">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0.5,size=13),</w:t>
        </w:r>
        <w:proofErr w:type="spellStart"/>
        <w:r>
          <w:t>panel.grid.major</w:t>
        </w:r>
        <w:proofErr w:type="spellEnd"/>
        <w:r>
          <w:t xml:space="preserve"> =</w:t>
        </w:r>
        <w:proofErr w:type="spellStart"/>
        <w:r>
          <w:t>element_blank</w:t>
        </w:r>
        <w:proofErr w:type="spellEnd"/>
        <w:r>
          <w:t xml:space="preserve">(), </w:t>
        </w:r>
        <w:proofErr w:type="spellStart"/>
        <w:r>
          <w:t>panel.grid.minor</w:t>
        </w:r>
        <w:proofErr w:type="spellEnd"/>
        <w:r>
          <w:t xml:space="preserve"> = </w:t>
        </w:r>
        <w:proofErr w:type="spellStart"/>
        <w:r>
          <w:t>element_blank</w:t>
        </w:r>
        <w:proofErr w:type="spellEnd"/>
        <w:r>
          <w:t>(),</w:t>
        </w:r>
      </w:ins>
    </w:p>
    <w:p w14:paraId="46DF04F2" w14:textId="77777777" w:rsidR="00E667D1" w:rsidRDefault="00E667D1" w:rsidP="00E667D1">
      <w:pPr>
        <w:rPr>
          <w:ins w:id="3446" w:author="Lin, Yuanyuan" w:date="2019-12-07T13:55:00Z"/>
        </w:rPr>
      </w:pPr>
      <w:proofErr w:type="spellStart"/>
      <w:ins w:id="3447" w:author="Lin, Yuanyuan" w:date="2019-12-07T13:55:00Z">
        <w:r>
          <w:t>panel.background</w:t>
        </w:r>
        <w:proofErr w:type="spellEnd"/>
        <w:r>
          <w:t xml:space="preserve"> = </w:t>
        </w:r>
        <w:proofErr w:type="spellStart"/>
        <w:r>
          <w:t>element_blank</w:t>
        </w:r>
        <w:proofErr w:type="spellEnd"/>
        <w:r>
          <w:t>(),</w:t>
        </w:r>
        <w:proofErr w:type="spellStart"/>
        <w:r>
          <w:t>axis.line</w:t>
        </w:r>
        <w:proofErr w:type="spellEnd"/>
        <w:r>
          <w:t xml:space="preserve"> = </w:t>
        </w:r>
        <w:proofErr w:type="spellStart"/>
        <w:r>
          <w:t>element_line</w:t>
        </w:r>
        <w:proofErr w:type="spellEnd"/>
        <w:r>
          <w:t>(</w:t>
        </w:r>
        <w:proofErr w:type="spellStart"/>
        <w:r>
          <w:t>colour</w:t>
        </w:r>
        <w:proofErr w:type="spellEnd"/>
        <w:r>
          <w:t xml:space="preserve"> = "black"))</w:t>
        </w:r>
      </w:ins>
    </w:p>
    <w:p w14:paraId="74CD8DC7" w14:textId="77777777" w:rsidR="00E667D1" w:rsidRDefault="00E667D1" w:rsidP="00E667D1">
      <w:pPr>
        <w:rPr>
          <w:ins w:id="3448" w:author="Lin, Yuanyuan" w:date="2019-12-07T13:55:00Z"/>
        </w:rPr>
      </w:pPr>
    </w:p>
    <w:p w14:paraId="0CC511A5" w14:textId="77777777" w:rsidR="00E667D1" w:rsidRDefault="00E667D1" w:rsidP="00E667D1">
      <w:pPr>
        <w:rPr>
          <w:ins w:id="3449" w:author="Lin, Yuanyuan" w:date="2019-12-07T13:55:00Z"/>
        </w:rPr>
      </w:pPr>
      <w:proofErr w:type="spellStart"/>
      <w:ins w:id="3450" w:author="Lin, Yuanyuan" w:date="2019-12-07T13:55:00Z">
        <w:r>
          <w:t>i</w:t>
        </w:r>
        <w:proofErr w:type="spellEnd"/>
        <w:r>
          <w:t>&lt;-</w:t>
        </w:r>
        <w:proofErr w:type="spellStart"/>
        <w:r>
          <w:t>ggplot</w:t>
        </w:r>
        <w:proofErr w:type="spellEnd"/>
        <w:r>
          <w:t>(data = list) +</w:t>
        </w:r>
      </w:ins>
    </w:p>
    <w:p w14:paraId="7F428E46" w14:textId="77777777" w:rsidR="00E667D1" w:rsidRDefault="00E667D1" w:rsidP="00E667D1">
      <w:pPr>
        <w:rPr>
          <w:ins w:id="3451" w:author="Lin, Yuanyuan" w:date="2019-12-07T13:55:00Z"/>
        </w:rPr>
      </w:pPr>
      <w:ins w:id="3452" w:author="Lin, Yuanyuan" w:date="2019-12-07T13:55:00Z">
        <w:r>
          <w:t xml:space="preserve">  </w:t>
        </w:r>
        <w:proofErr w:type="spellStart"/>
        <w:r>
          <w:t>geom_bar</w:t>
        </w:r>
        <w:proofErr w:type="spellEnd"/>
        <w:r>
          <w:t>(</w:t>
        </w:r>
        <w:proofErr w:type="spellStart"/>
        <w:r>
          <w:t>aes</w:t>
        </w:r>
        <w:proofErr w:type="spellEnd"/>
        <w:r>
          <w:t xml:space="preserve">(x = bathrooms),fill="#FB8072") + </w:t>
        </w:r>
      </w:ins>
    </w:p>
    <w:p w14:paraId="3759217F" w14:textId="77777777" w:rsidR="00E667D1" w:rsidRDefault="00E667D1" w:rsidP="00E667D1">
      <w:pPr>
        <w:rPr>
          <w:ins w:id="3453" w:author="Lin, Yuanyuan" w:date="2019-12-07T13:55:00Z"/>
        </w:rPr>
      </w:pPr>
      <w:ins w:id="3454" w:author="Lin, Yuanyuan" w:date="2019-12-07T13:55:00Z">
        <w:r>
          <w:t xml:space="preserve">  </w:t>
        </w:r>
        <w:proofErr w:type="spellStart"/>
        <w:r>
          <w:t>xlab</w:t>
        </w:r>
        <w:proofErr w:type="spellEnd"/>
        <w:r>
          <w:t xml:space="preserve">('Bathrooms') + </w:t>
        </w:r>
      </w:ins>
    </w:p>
    <w:p w14:paraId="7166C798" w14:textId="77777777" w:rsidR="00E667D1" w:rsidRDefault="00E667D1" w:rsidP="00E667D1">
      <w:pPr>
        <w:rPr>
          <w:ins w:id="3455" w:author="Lin, Yuanyuan" w:date="2019-12-07T13:55:00Z"/>
        </w:rPr>
      </w:pPr>
      <w:ins w:id="3456" w:author="Lin, Yuanyuan" w:date="2019-12-07T13:55:00Z">
        <w:r>
          <w:t xml:space="preserve">  labs(title = "Numbers of bathrooms")+</w:t>
        </w:r>
        <w:proofErr w:type="spellStart"/>
        <w:r>
          <w:t>xlim</w:t>
        </w:r>
        <w:proofErr w:type="spellEnd"/>
        <w:r>
          <w:t>(0, 7)+</w:t>
        </w:r>
      </w:ins>
    </w:p>
    <w:p w14:paraId="0F0416D8" w14:textId="77777777" w:rsidR="00E667D1" w:rsidRDefault="00E667D1" w:rsidP="00E667D1">
      <w:pPr>
        <w:rPr>
          <w:ins w:id="3457" w:author="Lin, Yuanyuan" w:date="2019-12-07T13:55:00Z"/>
        </w:rPr>
      </w:pPr>
      <w:ins w:id="3458" w:author="Lin, Yuanyuan" w:date="2019-12-07T13:55:00Z">
        <w:r>
          <w:t xml:space="preserve">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0.5,size=13),</w:t>
        </w:r>
        <w:proofErr w:type="spellStart"/>
        <w:r>
          <w:t>panel.grid.major</w:t>
        </w:r>
        <w:proofErr w:type="spellEnd"/>
        <w:r>
          <w:t xml:space="preserve"> =</w:t>
        </w:r>
        <w:proofErr w:type="spellStart"/>
        <w:r>
          <w:t>element_blank</w:t>
        </w:r>
        <w:proofErr w:type="spellEnd"/>
        <w:r>
          <w:t xml:space="preserve">(), </w:t>
        </w:r>
        <w:proofErr w:type="spellStart"/>
        <w:r>
          <w:t>panel.grid.minor</w:t>
        </w:r>
        <w:proofErr w:type="spellEnd"/>
        <w:r>
          <w:t xml:space="preserve"> = </w:t>
        </w:r>
        <w:proofErr w:type="spellStart"/>
        <w:r>
          <w:t>element_blank</w:t>
        </w:r>
        <w:proofErr w:type="spellEnd"/>
        <w:r>
          <w:t>(),</w:t>
        </w:r>
      </w:ins>
    </w:p>
    <w:p w14:paraId="2DCD4775" w14:textId="7E0146BE" w:rsidR="00E667D1" w:rsidRDefault="00E667D1" w:rsidP="00E667D1">
      <w:pPr>
        <w:rPr>
          <w:ins w:id="3459" w:author="Lin, Yuanyuan" w:date="2019-12-07T13:55:00Z"/>
        </w:rPr>
      </w:pPr>
      <w:proofErr w:type="spellStart"/>
      <w:ins w:id="3460" w:author="Lin, Yuanyuan" w:date="2019-12-07T13:55:00Z">
        <w:r>
          <w:t>panel.background</w:t>
        </w:r>
        <w:proofErr w:type="spellEnd"/>
        <w:r>
          <w:t xml:space="preserve"> = </w:t>
        </w:r>
        <w:proofErr w:type="spellStart"/>
        <w:r>
          <w:t>element_blank</w:t>
        </w:r>
        <w:proofErr w:type="spellEnd"/>
        <w:r>
          <w:t>(),</w:t>
        </w:r>
        <w:proofErr w:type="spellStart"/>
        <w:r>
          <w:t>axis.line</w:t>
        </w:r>
        <w:proofErr w:type="spellEnd"/>
        <w:r>
          <w:t xml:space="preserve"> = </w:t>
        </w:r>
        <w:proofErr w:type="spellStart"/>
        <w:r>
          <w:t>element_line</w:t>
        </w:r>
        <w:proofErr w:type="spellEnd"/>
        <w:r>
          <w:t>(</w:t>
        </w:r>
        <w:proofErr w:type="spellStart"/>
        <w:r>
          <w:t>colour</w:t>
        </w:r>
        <w:proofErr w:type="spellEnd"/>
        <w:r>
          <w:t xml:space="preserve"> = "black"))</w:t>
        </w:r>
      </w:ins>
    </w:p>
    <w:p w14:paraId="373B100C" w14:textId="77777777" w:rsidR="00E667D1" w:rsidRDefault="00E667D1" w:rsidP="00E667D1">
      <w:pPr>
        <w:rPr>
          <w:ins w:id="3461" w:author="Lin, Yuanyuan" w:date="2019-12-07T13:55:00Z"/>
        </w:rPr>
      </w:pPr>
    </w:p>
    <w:p w14:paraId="6FE36D34" w14:textId="77777777" w:rsidR="00E667D1" w:rsidRDefault="00E667D1" w:rsidP="00E667D1">
      <w:pPr>
        <w:rPr>
          <w:ins w:id="3462" w:author="Lin, Yuanyuan" w:date="2019-12-07T13:55:00Z"/>
        </w:rPr>
      </w:pPr>
      <w:proofErr w:type="spellStart"/>
      <w:ins w:id="3463" w:author="Lin, Yuanyuan" w:date="2019-12-07T13:55:00Z">
        <w:r>
          <w:t>grid.arrange</w:t>
        </w:r>
        <w:proofErr w:type="spellEnd"/>
        <w:r>
          <w:t xml:space="preserve">(g, h, </w:t>
        </w:r>
        <w:proofErr w:type="spellStart"/>
        <w:r>
          <w:t>j,i</w:t>
        </w:r>
        <w:proofErr w:type="spellEnd"/>
        <w:r>
          <w:t xml:space="preserve"> ,</w:t>
        </w:r>
        <w:proofErr w:type="spellStart"/>
        <w:r>
          <w:t>ncol</w:t>
        </w:r>
        <w:proofErr w:type="spellEnd"/>
        <w:r>
          <w:t>=2)</w:t>
        </w:r>
      </w:ins>
    </w:p>
    <w:p w14:paraId="669E49D6" w14:textId="77777777" w:rsidR="00E667D1" w:rsidRDefault="00E667D1" w:rsidP="00E667D1">
      <w:pPr>
        <w:rPr>
          <w:ins w:id="3464" w:author="Lin, Yuanyuan" w:date="2019-12-07T13:55:00Z"/>
        </w:rPr>
      </w:pPr>
    </w:p>
    <w:p w14:paraId="61839226" w14:textId="77777777" w:rsidR="00E667D1" w:rsidRDefault="00E667D1" w:rsidP="00E667D1">
      <w:pPr>
        <w:rPr>
          <w:ins w:id="3465" w:author="Lin, Yuanyuan" w:date="2019-12-07T13:55:00Z"/>
        </w:rPr>
      </w:pPr>
      <w:ins w:id="3466" w:author="Lin, Yuanyuan" w:date="2019-12-07T13:55:00Z">
        <w:r>
          <w:t>#price analysis</w:t>
        </w:r>
      </w:ins>
    </w:p>
    <w:p w14:paraId="0F8A9BDE" w14:textId="77777777" w:rsidR="00E667D1" w:rsidRDefault="00E667D1" w:rsidP="00E667D1">
      <w:pPr>
        <w:rPr>
          <w:ins w:id="3467" w:author="Lin, Yuanyuan" w:date="2019-12-07T13:55:00Z"/>
        </w:rPr>
      </w:pPr>
      <w:proofErr w:type="spellStart"/>
      <w:ins w:id="3468" w:author="Lin, Yuanyuan" w:date="2019-12-07T13:55:00Z">
        <w:r>
          <w:t>ggplot</w:t>
        </w:r>
        <w:proofErr w:type="spellEnd"/>
        <w:r>
          <w:t>(data = list) +</w:t>
        </w:r>
      </w:ins>
    </w:p>
    <w:p w14:paraId="538A41E1" w14:textId="77777777" w:rsidR="00E667D1" w:rsidRDefault="00E667D1" w:rsidP="00E667D1">
      <w:pPr>
        <w:rPr>
          <w:ins w:id="3469" w:author="Lin, Yuanyuan" w:date="2019-12-07T13:55:00Z"/>
        </w:rPr>
      </w:pPr>
      <w:ins w:id="3470" w:author="Lin, Yuanyuan" w:date="2019-12-07T13:55:00Z">
        <w:r>
          <w:t xml:space="preserve">  </w:t>
        </w:r>
        <w:proofErr w:type="spellStart"/>
        <w:r>
          <w:t>geom_bar</w:t>
        </w:r>
        <w:proofErr w:type="spellEnd"/>
        <w:r>
          <w:t>(</w:t>
        </w:r>
        <w:proofErr w:type="spellStart"/>
        <w:r>
          <w:t>aes</w:t>
        </w:r>
        <w:proofErr w:type="spellEnd"/>
        <w:r>
          <w:t xml:space="preserve">(x = price),fill="#FB8072") + </w:t>
        </w:r>
      </w:ins>
    </w:p>
    <w:p w14:paraId="7A0E3159" w14:textId="77777777" w:rsidR="00E667D1" w:rsidRDefault="00E667D1" w:rsidP="00E667D1">
      <w:pPr>
        <w:rPr>
          <w:ins w:id="3471" w:author="Lin, Yuanyuan" w:date="2019-12-07T13:55:00Z"/>
        </w:rPr>
      </w:pPr>
      <w:ins w:id="3472" w:author="Lin, Yuanyuan" w:date="2019-12-07T13:55:00Z">
        <w:r>
          <w:t xml:space="preserve">  </w:t>
        </w:r>
        <w:proofErr w:type="spellStart"/>
        <w:r>
          <w:t>xlab</w:t>
        </w:r>
        <w:proofErr w:type="spellEnd"/>
        <w:r>
          <w:t xml:space="preserve">('Price') + </w:t>
        </w:r>
      </w:ins>
    </w:p>
    <w:p w14:paraId="0D8810A8" w14:textId="77777777" w:rsidR="00E667D1" w:rsidRDefault="00E667D1" w:rsidP="00E667D1">
      <w:pPr>
        <w:rPr>
          <w:ins w:id="3473" w:author="Lin, Yuanyuan" w:date="2019-12-07T13:55:00Z"/>
        </w:rPr>
      </w:pPr>
      <w:ins w:id="3474" w:author="Lin, Yuanyuan" w:date="2019-12-07T13:55:00Z">
        <w:r>
          <w:t xml:space="preserve">  labs(title = "Price")+</w:t>
        </w:r>
        <w:proofErr w:type="spellStart"/>
        <w:r>
          <w:t>xlim</w:t>
        </w:r>
        <w:proofErr w:type="spellEnd"/>
        <w:r>
          <w:t>(-1, 500)+</w:t>
        </w:r>
      </w:ins>
    </w:p>
    <w:p w14:paraId="37F3B11B" w14:textId="77777777" w:rsidR="00E667D1" w:rsidRDefault="00E667D1" w:rsidP="00E667D1">
      <w:pPr>
        <w:rPr>
          <w:ins w:id="3475" w:author="Lin, Yuanyuan" w:date="2019-12-07T13:55:00Z"/>
        </w:rPr>
      </w:pPr>
      <w:ins w:id="3476" w:author="Lin, Yuanyuan" w:date="2019-12-07T13:55:00Z">
        <w:r>
          <w:t xml:space="preserve">  theme(</w:t>
        </w:r>
        <w:proofErr w:type="spellStart"/>
        <w:r>
          <w:t>plot.title</w:t>
        </w:r>
        <w:proofErr w:type="spellEnd"/>
        <w:r>
          <w:t xml:space="preserve"> = </w:t>
        </w:r>
        <w:proofErr w:type="spellStart"/>
        <w:r>
          <w:t>element_text</w:t>
        </w:r>
        <w:proofErr w:type="spellEnd"/>
        <w:r>
          <w:t>(</w:t>
        </w:r>
        <w:proofErr w:type="spellStart"/>
        <w:r>
          <w:t>hjust</w:t>
        </w:r>
        <w:proofErr w:type="spellEnd"/>
        <w:r>
          <w:t xml:space="preserve"> = 0.5,size=13),</w:t>
        </w:r>
        <w:proofErr w:type="spellStart"/>
        <w:r>
          <w:t>panel.grid.major</w:t>
        </w:r>
        <w:proofErr w:type="spellEnd"/>
        <w:r>
          <w:t xml:space="preserve"> =</w:t>
        </w:r>
        <w:proofErr w:type="spellStart"/>
        <w:r>
          <w:t>element_blank</w:t>
        </w:r>
        <w:proofErr w:type="spellEnd"/>
        <w:r>
          <w:t xml:space="preserve">(), </w:t>
        </w:r>
        <w:proofErr w:type="spellStart"/>
        <w:r>
          <w:t>panel.grid.minor</w:t>
        </w:r>
        <w:proofErr w:type="spellEnd"/>
        <w:r>
          <w:t xml:space="preserve"> = </w:t>
        </w:r>
        <w:proofErr w:type="spellStart"/>
        <w:r>
          <w:t>element_blank</w:t>
        </w:r>
        <w:proofErr w:type="spellEnd"/>
        <w:r>
          <w:t>(),</w:t>
        </w:r>
      </w:ins>
    </w:p>
    <w:p w14:paraId="1ADE3BDE" w14:textId="77777777" w:rsidR="00E667D1" w:rsidRDefault="00E667D1" w:rsidP="00E667D1">
      <w:pPr>
        <w:rPr>
          <w:ins w:id="3477" w:author="Lin, Yuanyuan" w:date="2019-12-07T13:55:00Z"/>
        </w:rPr>
      </w:pPr>
      <w:proofErr w:type="spellStart"/>
      <w:ins w:id="3478" w:author="Lin, Yuanyuan" w:date="2019-12-07T13:55:00Z">
        <w:r>
          <w:t>panel.background</w:t>
        </w:r>
        <w:proofErr w:type="spellEnd"/>
        <w:r>
          <w:t xml:space="preserve"> = </w:t>
        </w:r>
        <w:proofErr w:type="spellStart"/>
        <w:r>
          <w:t>element_blank</w:t>
        </w:r>
        <w:proofErr w:type="spellEnd"/>
        <w:r>
          <w:t>(),</w:t>
        </w:r>
        <w:proofErr w:type="spellStart"/>
        <w:r>
          <w:t>axis.line</w:t>
        </w:r>
        <w:proofErr w:type="spellEnd"/>
        <w:r>
          <w:t xml:space="preserve"> = </w:t>
        </w:r>
        <w:proofErr w:type="spellStart"/>
        <w:r>
          <w:t>element_line</w:t>
        </w:r>
        <w:proofErr w:type="spellEnd"/>
        <w:r>
          <w:t>(</w:t>
        </w:r>
        <w:proofErr w:type="spellStart"/>
        <w:r>
          <w:t>colour</w:t>
        </w:r>
        <w:proofErr w:type="spellEnd"/>
        <w:r>
          <w:t xml:space="preserve"> = "black"))</w:t>
        </w:r>
      </w:ins>
    </w:p>
    <w:p w14:paraId="5D23ECAE" w14:textId="77777777" w:rsidR="00E667D1" w:rsidRDefault="00E667D1" w:rsidP="00E667D1">
      <w:pPr>
        <w:rPr>
          <w:ins w:id="3479" w:author="Lin, Yuanyuan" w:date="2019-12-07T13:55:00Z"/>
        </w:rPr>
      </w:pPr>
    </w:p>
    <w:p w14:paraId="463BC60C" w14:textId="77777777" w:rsidR="00E667D1" w:rsidRDefault="00E667D1" w:rsidP="00E667D1">
      <w:pPr>
        <w:rPr>
          <w:ins w:id="3480" w:author="Lin, Yuanyuan" w:date="2019-12-07T13:55:00Z"/>
        </w:rPr>
      </w:pPr>
      <w:ins w:id="3481" w:author="Lin, Yuanyuan" w:date="2019-12-07T13:55:00Z">
        <w:r>
          <w:t>#neighborhood analysis</w:t>
        </w:r>
      </w:ins>
    </w:p>
    <w:p w14:paraId="7E299758" w14:textId="77777777" w:rsidR="00E667D1" w:rsidRDefault="00E667D1" w:rsidP="00E667D1">
      <w:pPr>
        <w:rPr>
          <w:ins w:id="3482" w:author="Lin, Yuanyuan" w:date="2019-12-07T13:55:00Z"/>
        </w:rPr>
      </w:pPr>
      <w:ins w:id="3483" w:author="Lin, Yuanyuan" w:date="2019-12-07T13:55:00Z">
        <w:r>
          <w:t>library(</w:t>
        </w:r>
        <w:proofErr w:type="spellStart"/>
        <w:r>
          <w:t>dplyr</w:t>
        </w:r>
        <w:proofErr w:type="spellEnd"/>
        <w:r>
          <w:t>)</w:t>
        </w:r>
      </w:ins>
    </w:p>
    <w:p w14:paraId="1C9FF4C5" w14:textId="77777777" w:rsidR="00E667D1" w:rsidRDefault="00E667D1" w:rsidP="00E667D1">
      <w:pPr>
        <w:rPr>
          <w:ins w:id="3484" w:author="Lin, Yuanyuan" w:date="2019-12-07T13:55:00Z"/>
        </w:rPr>
      </w:pPr>
      <w:ins w:id="3485" w:author="Lin, Yuanyuan" w:date="2019-12-07T13:55:00Z">
        <w:r>
          <w:t>library(</w:t>
        </w:r>
        <w:proofErr w:type="spellStart"/>
        <w:r>
          <w:t>kableExtra</w:t>
        </w:r>
        <w:proofErr w:type="spellEnd"/>
        <w:r>
          <w:t>)</w:t>
        </w:r>
      </w:ins>
    </w:p>
    <w:p w14:paraId="3F7DEF53" w14:textId="77777777" w:rsidR="00E667D1" w:rsidRDefault="00E667D1" w:rsidP="00E667D1">
      <w:pPr>
        <w:rPr>
          <w:ins w:id="3486" w:author="Lin, Yuanyuan" w:date="2019-12-07T13:55:00Z"/>
        </w:rPr>
      </w:pPr>
      <w:ins w:id="3487" w:author="Lin, Yuanyuan" w:date="2019-12-07T13:55:00Z">
        <w:r>
          <w:t>list1&lt;-list%&gt;%</w:t>
        </w:r>
        <w:proofErr w:type="spellStart"/>
        <w:r>
          <w:t>group_by</w:t>
        </w:r>
        <w:proofErr w:type="spellEnd"/>
        <w:r>
          <w:t>(</w:t>
        </w:r>
        <w:proofErr w:type="spellStart"/>
        <w:r>
          <w:t>list$neighbourhood</w:t>
        </w:r>
        <w:proofErr w:type="spellEnd"/>
        <w:r>
          <w:t xml:space="preserve">) %&gt;% </w:t>
        </w:r>
        <w:proofErr w:type="spellStart"/>
        <w:r>
          <w:t>summarise</w:t>
        </w:r>
        <w:proofErr w:type="spellEnd"/>
        <w:r>
          <w:t>(number = n())%&gt;%arrange(desc(number))</w:t>
        </w:r>
      </w:ins>
    </w:p>
    <w:p w14:paraId="5D53211C" w14:textId="77777777" w:rsidR="00E667D1" w:rsidRDefault="00E667D1" w:rsidP="00E667D1">
      <w:pPr>
        <w:rPr>
          <w:ins w:id="3488" w:author="Lin, Yuanyuan" w:date="2019-12-07T13:55:00Z"/>
        </w:rPr>
      </w:pPr>
      <w:ins w:id="3489" w:author="Lin, Yuanyuan" w:date="2019-12-07T13:55:00Z">
        <w:r>
          <w:t>head(list1)</w:t>
        </w:r>
      </w:ins>
    </w:p>
    <w:p w14:paraId="0D34B403" w14:textId="77777777" w:rsidR="00E667D1" w:rsidRDefault="00E667D1" w:rsidP="00E667D1">
      <w:pPr>
        <w:rPr>
          <w:ins w:id="3490" w:author="Lin, Yuanyuan" w:date="2019-12-07T13:55:00Z"/>
        </w:rPr>
      </w:pPr>
      <w:ins w:id="3491" w:author="Lin, Yuanyuan" w:date="2019-12-07T13:55:00Z">
        <w:r>
          <w:t>Latitude&lt;-list[,28]</w:t>
        </w:r>
      </w:ins>
    </w:p>
    <w:p w14:paraId="39EA858C" w14:textId="77777777" w:rsidR="00E667D1" w:rsidRDefault="00E667D1" w:rsidP="00E667D1">
      <w:pPr>
        <w:rPr>
          <w:ins w:id="3492" w:author="Lin, Yuanyuan" w:date="2019-12-07T13:55:00Z"/>
        </w:rPr>
      </w:pPr>
      <w:ins w:id="3493" w:author="Lin, Yuanyuan" w:date="2019-12-07T13:55:00Z">
        <w:r>
          <w:t>Latitude&lt;-</w:t>
        </w:r>
        <w:proofErr w:type="spellStart"/>
        <w:r>
          <w:t>data.frame</w:t>
        </w:r>
        <w:proofErr w:type="spellEnd"/>
        <w:r>
          <w:t>(Latitude)</w:t>
        </w:r>
      </w:ins>
    </w:p>
    <w:p w14:paraId="75121702" w14:textId="77777777" w:rsidR="00E667D1" w:rsidRDefault="00E667D1" w:rsidP="00E667D1">
      <w:pPr>
        <w:rPr>
          <w:ins w:id="3494" w:author="Lin, Yuanyuan" w:date="2019-12-07T13:55:00Z"/>
        </w:rPr>
      </w:pPr>
      <w:proofErr w:type="spellStart"/>
      <w:ins w:id="3495" w:author="Lin, Yuanyuan" w:date="2019-12-07T13:55:00Z">
        <w:r>
          <w:t>Latitude$long</w:t>
        </w:r>
        <w:proofErr w:type="spellEnd"/>
        <w:r>
          <w:t>&lt;-list[,29]</w:t>
        </w:r>
      </w:ins>
    </w:p>
    <w:p w14:paraId="5209AF0C" w14:textId="77777777" w:rsidR="00E667D1" w:rsidRDefault="00E667D1" w:rsidP="00E667D1">
      <w:pPr>
        <w:rPr>
          <w:ins w:id="3496" w:author="Lin, Yuanyuan" w:date="2019-12-07T13:55:00Z"/>
        </w:rPr>
      </w:pPr>
    </w:p>
    <w:p w14:paraId="22980A4B" w14:textId="77777777" w:rsidR="00E667D1" w:rsidRDefault="00E667D1" w:rsidP="00E667D1">
      <w:pPr>
        <w:rPr>
          <w:ins w:id="3497" w:author="Lin, Yuanyuan" w:date="2019-12-07T13:55:00Z"/>
        </w:rPr>
      </w:pPr>
      <w:proofErr w:type="spellStart"/>
      <w:ins w:id="3498" w:author="Lin, Yuanyuan" w:date="2019-12-07T13:55:00Z">
        <w:r>
          <w:t>Latitude_sample</w:t>
        </w:r>
        <w:proofErr w:type="spellEnd"/>
        <w:r>
          <w:t>&lt;-Latitude[sample(</w:t>
        </w:r>
        <w:proofErr w:type="spellStart"/>
        <w:r>
          <w:t>nrow</w:t>
        </w:r>
        <w:proofErr w:type="spellEnd"/>
        <w:r>
          <w:t>(Latitude), 100), ]</w:t>
        </w:r>
      </w:ins>
    </w:p>
    <w:p w14:paraId="3DCFB677" w14:textId="77777777" w:rsidR="00E667D1" w:rsidRDefault="00E667D1" w:rsidP="00E667D1">
      <w:pPr>
        <w:rPr>
          <w:ins w:id="3499" w:author="Lin, Yuanyuan" w:date="2019-12-07T13:55:00Z"/>
        </w:rPr>
      </w:pPr>
    </w:p>
    <w:p w14:paraId="758811EE" w14:textId="77777777" w:rsidR="00E667D1" w:rsidRDefault="00E667D1" w:rsidP="00E667D1">
      <w:pPr>
        <w:rPr>
          <w:ins w:id="3500" w:author="Lin, Yuanyuan" w:date="2019-12-07T13:55:00Z"/>
        </w:rPr>
      </w:pPr>
      <w:ins w:id="3501" w:author="Lin, Yuanyuan" w:date="2019-12-07T13:55:00Z">
        <w:r>
          <w:t># get the location of housing</w:t>
        </w:r>
      </w:ins>
    </w:p>
    <w:p w14:paraId="0024D1C0" w14:textId="77777777" w:rsidR="00E667D1" w:rsidRDefault="00E667D1" w:rsidP="00E667D1">
      <w:pPr>
        <w:rPr>
          <w:ins w:id="3502" w:author="Lin, Yuanyuan" w:date="2019-12-07T13:55:00Z"/>
        </w:rPr>
      </w:pPr>
      <w:ins w:id="3503" w:author="Lin, Yuanyuan" w:date="2019-12-07T13:55:00Z">
        <w:r>
          <w:t>#library(leaflet)</w:t>
        </w:r>
      </w:ins>
    </w:p>
    <w:p w14:paraId="1F8F50A6" w14:textId="77777777" w:rsidR="00E667D1" w:rsidRDefault="00E667D1" w:rsidP="00E667D1">
      <w:pPr>
        <w:rPr>
          <w:ins w:id="3504" w:author="Lin, Yuanyuan" w:date="2019-12-07T13:55:00Z"/>
        </w:rPr>
      </w:pPr>
      <w:ins w:id="3505" w:author="Lin, Yuanyuan" w:date="2019-12-07T13:55:00Z">
        <w:r>
          <w:t>#</w:t>
        </w:r>
        <w:proofErr w:type="spellStart"/>
        <w:r>
          <w:t>Latitude_sample</w:t>
        </w:r>
        <w:proofErr w:type="spellEnd"/>
        <w:r>
          <w:t xml:space="preserve"> %&gt;%</w:t>
        </w:r>
      </w:ins>
    </w:p>
    <w:p w14:paraId="5815B5FD" w14:textId="77777777" w:rsidR="00E667D1" w:rsidRDefault="00E667D1" w:rsidP="00E667D1">
      <w:pPr>
        <w:rPr>
          <w:ins w:id="3506" w:author="Lin, Yuanyuan" w:date="2019-12-07T13:55:00Z"/>
        </w:rPr>
      </w:pPr>
      <w:ins w:id="3507" w:author="Lin, Yuanyuan" w:date="2019-12-07T13:55:00Z">
        <w:r>
          <w:lastRenderedPageBreak/>
          <w:t xml:space="preserve">  #leaflet() %&gt;%</w:t>
        </w:r>
      </w:ins>
    </w:p>
    <w:p w14:paraId="53F3904A" w14:textId="77777777" w:rsidR="00E667D1" w:rsidRDefault="00E667D1" w:rsidP="00E667D1">
      <w:pPr>
        <w:rPr>
          <w:ins w:id="3508" w:author="Lin, Yuanyuan" w:date="2019-12-07T13:55:00Z"/>
        </w:rPr>
      </w:pPr>
      <w:ins w:id="3509" w:author="Lin, Yuanyuan" w:date="2019-12-07T13:55:00Z">
        <w:r>
          <w:t xml:space="preserve"> # </w:t>
        </w:r>
        <w:proofErr w:type="spellStart"/>
        <w:r>
          <w:t>addTiles</w:t>
        </w:r>
        <w:proofErr w:type="spellEnd"/>
        <w:r>
          <w:t>() %&gt;%</w:t>
        </w:r>
      </w:ins>
    </w:p>
    <w:p w14:paraId="41F33782" w14:textId="77777777" w:rsidR="00E667D1" w:rsidRDefault="00E667D1" w:rsidP="00E667D1">
      <w:pPr>
        <w:rPr>
          <w:ins w:id="3510" w:author="Lin, Yuanyuan" w:date="2019-12-07T13:55:00Z"/>
        </w:rPr>
      </w:pPr>
      <w:ins w:id="3511" w:author="Lin, Yuanyuan" w:date="2019-12-07T13:55:00Z">
        <w:r>
          <w:t xml:space="preserve"> # </w:t>
        </w:r>
        <w:proofErr w:type="spellStart"/>
        <w:r>
          <w:t>addTiles</w:t>
        </w:r>
        <w:proofErr w:type="spellEnd"/>
        <w:r>
          <w:t>() %&gt;%</w:t>
        </w:r>
      </w:ins>
    </w:p>
    <w:p w14:paraId="2AA53ACA" w14:textId="77777777" w:rsidR="00E667D1" w:rsidRDefault="00E667D1" w:rsidP="00E667D1">
      <w:pPr>
        <w:rPr>
          <w:ins w:id="3512" w:author="Lin, Yuanyuan" w:date="2019-12-07T13:55:00Z"/>
        </w:rPr>
      </w:pPr>
      <w:ins w:id="3513" w:author="Lin, Yuanyuan" w:date="2019-12-07T13:55:00Z">
        <w:r>
          <w:t>#</w:t>
        </w:r>
        <w:proofErr w:type="spellStart"/>
        <w:r>
          <w:t>addMarkers</w:t>
        </w:r>
        <w:proofErr w:type="spellEnd"/>
        <w:r>
          <w:t>(popup="sites")</w:t>
        </w:r>
      </w:ins>
    </w:p>
    <w:p w14:paraId="1FCD1294" w14:textId="77777777" w:rsidR="00E667D1" w:rsidRDefault="00E667D1" w:rsidP="00E667D1">
      <w:pPr>
        <w:rPr>
          <w:ins w:id="3514" w:author="Lin, Yuanyuan" w:date="2019-12-07T13:55:00Z"/>
        </w:rPr>
      </w:pPr>
    </w:p>
    <w:p w14:paraId="2A4F5764" w14:textId="77777777" w:rsidR="00E667D1" w:rsidRDefault="00E667D1" w:rsidP="00E667D1">
      <w:pPr>
        <w:rPr>
          <w:ins w:id="3515" w:author="Lin, Yuanyuan" w:date="2019-12-07T13:55:00Z"/>
        </w:rPr>
      </w:pPr>
      <w:ins w:id="3516" w:author="Lin, Yuanyuan" w:date="2019-12-07T13:55:00Z">
        <w:r>
          <w:t>#property type analysis</w:t>
        </w:r>
      </w:ins>
    </w:p>
    <w:p w14:paraId="40D85DE9" w14:textId="77777777" w:rsidR="00E667D1" w:rsidRDefault="00E667D1" w:rsidP="00E667D1">
      <w:pPr>
        <w:rPr>
          <w:ins w:id="3517" w:author="Lin, Yuanyuan" w:date="2019-12-07T13:55:00Z"/>
        </w:rPr>
      </w:pPr>
    </w:p>
    <w:p w14:paraId="47979188" w14:textId="77777777" w:rsidR="00E667D1" w:rsidRDefault="00E667D1" w:rsidP="00E667D1">
      <w:pPr>
        <w:rPr>
          <w:ins w:id="3518" w:author="Lin, Yuanyuan" w:date="2019-12-07T13:55:00Z"/>
        </w:rPr>
      </w:pPr>
      <w:proofErr w:type="spellStart"/>
      <w:ins w:id="3519" w:author="Lin, Yuanyuan" w:date="2019-12-07T13:55:00Z">
        <w:r>
          <w:t>list$property_type</w:t>
        </w:r>
        <w:proofErr w:type="spellEnd"/>
        <w:r>
          <w:t xml:space="preserve"> = </w:t>
        </w:r>
        <w:proofErr w:type="spellStart"/>
        <w:r>
          <w:t>as.factor</w:t>
        </w:r>
        <w:proofErr w:type="spellEnd"/>
        <w:r>
          <w:t>(</w:t>
        </w:r>
        <w:proofErr w:type="spellStart"/>
        <w:r>
          <w:t>list$property_type</w:t>
        </w:r>
        <w:proofErr w:type="spellEnd"/>
        <w:r>
          <w:t>)</w:t>
        </w:r>
      </w:ins>
    </w:p>
    <w:p w14:paraId="1CB6D8BD" w14:textId="77777777" w:rsidR="00E667D1" w:rsidRDefault="00E667D1" w:rsidP="00E667D1">
      <w:pPr>
        <w:rPr>
          <w:ins w:id="3520" w:author="Lin, Yuanyuan" w:date="2019-12-07T13:55:00Z"/>
        </w:rPr>
      </w:pPr>
      <w:proofErr w:type="spellStart"/>
      <w:ins w:id="3521" w:author="Lin, Yuanyuan" w:date="2019-12-07T13:55:00Z">
        <w:r>
          <w:t>ggplot</w:t>
        </w:r>
        <w:proofErr w:type="spellEnd"/>
        <w:r>
          <w:t>(</w:t>
        </w:r>
        <w:proofErr w:type="spellStart"/>
        <w:r>
          <w:t>aes</w:t>
        </w:r>
        <w:proofErr w:type="spellEnd"/>
        <w:r>
          <w:t xml:space="preserve">(x = </w:t>
        </w:r>
        <w:proofErr w:type="spellStart"/>
        <w:r>
          <w:t>property_type</w:t>
        </w:r>
        <w:proofErr w:type="spellEnd"/>
        <w:r>
          <w:t xml:space="preserve">, y = </w:t>
        </w:r>
        <w:proofErr w:type="spellStart"/>
        <w:r>
          <w:t>bathrooms,color</w:t>
        </w:r>
        <w:proofErr w:type="spellEnd"/>
        <w:r>
          <w:t>=</w:t>
        </w:r>
        <w:proofErr w:type="spellStart"/>
        <w:r>
          <w:t>property_type,fill</w:t>
        </w:r>
        <w:proofErr w:type="spellEnd"/>
        <w:r>
          <w:t>=</w:t>
        </w:r>
        <w:proofErr w:type="spellStart"/>
        <w:r>
          <w:t>property_type</w:t>
        </w:r>
        <w:proofErr w:type="spellEnd"/>
        <w:r>
          <w:t>), data = list) +</w:t>
        </w:r>
      </w:ins>
    </w:p>
    <w:p w14:paraId="2DA58555" w14:textId="77777777" w:rsidR="00E667D1" w:rsidRDefault="00E667D1" w:rsidP="00E667D1">
      <w:pPr>
        <w:rPr>
          <w:ins w:id="3522" w:author="Lin, Yuanyuan" w:date="2019-12-07T13:55:00Z"/>
        </w:rPr>
      </w:pPr>
      <w:ins w:id="3523" w:author="Lin, Yuanyuan" w:date="2019-12-07T13:55:00Z">
        <w:r>
          <w:t xml:space="preserve">  </w:t>
        </w:r>
        <w:proofErr w:type="spellStart"/>
        <w:r>
          <w:t>geom_boxplot</w:t>
        </w:r>
        <w:proofErr w:type="spellEnd"/>
        <w:r>
          <w:t>() +</w:t>
        </w:r>
      </w:ins>
    </w:p>
    <w:p w14:paraId="41F8C9F9" w14:textId="77777777" w:rsidR="00E667D1" w:rsidRDefault="00E667D1" w:rsidP="00E667D1">
      <w:pPr>
        <w:rPr>
          <w:ins w:id="3524" w:author="Lin, Yuanyuan" w:date="2019-12-07T13:55:00Z"/>
        </w:rPr>
      </w:pPr>
      <w:ins w:id="3525" w:author="Lin, Yuanyuan" w:date="2019-12-07T13:55:00Z">
        <w:r>
          <w:t xml:space="preserve">  </w:t>
        </w:r>
        <w:proofErr w:type="spellStart"/>
        <w:r>
          <w:t>geom_jitter</w:t>
        </w:r>
        <w:proofErr w:type="spellEnd"/>
        <w:r>
          <w:t>(alpha = 0.1)+</w:t>
        </w:r>
      </w:ins>
    </w:p>
    <w:p w14:paraId="006922DD" w14:textId="77777777" w:rsidR="00E667D1" w:rsidRDefault="00E667D1" w:rsidP="00E667D1">
      <w:pPr>
        <w:rPr>
          <w:ins w:id="3526" w:author="Lin, Yuanyuan" w:date="2019-12-07T13:55:00Z"/>
        </w:rPr>
      </w:pPr>
      <w:ins w:id="3527" w:author="Lin, Yuanyuan" w:date="2019-12-07T13:55:00Z">
        <w:r>
          <w:t xml:space="preserve">  </w:t>
        </w:r>
        <w:proofErr w:type="spellStart"/>
        <w:r>
          <w:t>coord_cartesian</w:t>
        </w:r>
        <w:proofErr w:type="spellEnd"/>
        <w:r>
          <w:t>(</w:t>
        </w:r>
        <w:proofErr w:type="spellStart"/>
        <w:r>
          <w:t>ylim</w:t>
        </w:r>
        <w:proofErr w:type="spellEnd"/>
        <w:r>
          <w:t>=c(0,15))+</w:t>
        </w:r>
      </w:ins>
    </w:p>
    <w:p w14:paraId="5C6B1DBF" w14:textId="77777777" w:rsidR="00E667D1" w:rsidRDefault="00E667D1" w:rsidP="00E667D1">
      <w:pPr>
        <w:rPr>
          <w:ins w:id="3528" w:author="Lin, Yuanyuan" w:date="2019-12-07T13:55:00Z"/>
        </w:rPr>
      </w:pPr>
      <w:ins w:id="3529" w:author="Lin, Yuanyuan" w:date="2019-12-07T13:55:00Z">
        <w:r>
          <w:t xml:space="preserve">theme( </w:t>
        </w:r>
        <w:proofErr w:type="spellStart"/>
        <w:r>
          <w:t>axis.text.x</w:t>
        </w:r>
        <w:proofErr w:type="spellEnd"/>
        <w:r>
          <w:t xml:space="preserve">  = </w:t>
        </w:r>
        <w:proofErr w:type="spellStart"/>
        <w:r>
          <w:t>element_text</w:t>
        </w:r>
        <w:proofErr w:type="spellEnd"/>
        <w:r>
          <w:t xml:space="preserve">(angle=90, </w:t>
        </w:r>
        <w:proofErr w:type="spellStart"/>
        <w:r>
          <w:t>hjust</w:t>
        </w:r>
        <w:proofErr w:type="spellEnd"/>
        <w:r>
          <w:t xml:space="preserve">=1, </w:t>
        </w:r>
        <w:proofErr w:type="spellStart"/>
        <w:r>
          <w:t>vjust</w:t>
        </w:r>
        <w:proofErr w:type="spellEnd"/>
        <w:r>
          <w:t>=0.9))+</w:t>
        </w:r>
      </w:ins>
    </w:p>
    <w:p w14:paraId="146121B3" w14:textId="77777777" w:rsidR="00E667D1" w:rsidRDefault="00E667D1" w:rsidP="00E667D1">
      <w:pPr>
        <w:rPr>
          <w:ins w:id="3530" w:author="Lin, Yuanyuan" w:date="2019-12-07T13:55:00Z"/>
        </w:rPr>
      </w:pPr>
      <w:ins w:id="3531" w:author="Lin, Yuanyuan" w:date="2019-12-07T13:55:00Z">
        <w:r>
          <w:t xml:space="preserve"> </w:t>
        </w:r>
        <w:proofErr w:type="spellStart"/>
        <w:r>
          <w:t>scale_fill_viridis_d</w:t>
        </w:r>
        <w:proofErr w:type="spellEnd"/>
        <w:r>
          <w:t>(option = "</w:t>
        </w:r>
        <w:proofErr w:type="spellStart"/>
        <w:r>
          <w:t>viridis</w:t>
        </w:r>
        <w:proofErr w:type="spellEnd"/>
        <w:r>
          <w:t>") +</w:t>
        </w:r>
      </w:ins>
    </w:p>
    <w:p w14:paraId="6D5694CF" w14:textId="77777777" w:rsidR="00E667D1" w:rsidRDefault="00E667D1" w:rsidP="00E667D1">
      <w:pPr>
        <w:rPr>
          <w:ins w:id="3532" w:author="Lin, Yuanyuan" w:date="2019-12-07T13:55:00Z"/>
        </w:rPr>
      </w:pPr>
      <w:ins w:id="3533" w:author="Lin, Yuanyuan" w:date="2019-12-07T13:55:00Z">
        <w:r>
          <w:t xml:space="preserve"> </w:t>
        </w:r>
        <w:proofErr w:type="spellStart"/>
        <w:r>
          <w:t>scale_color_viridis_d</w:t>
        </w:r>
        <w:proofErr w:type="spellEnd"/>
        <w:r>
          <w:t>(option = "</w:t>
        </w:r>
        <w:proofErr w:type="spellStart"/>
        <w:r>
          <w:t>viridis</w:t>
        </w:r>
        <w:proofErr w:type="spellEnd"/>
        <w:r>
          <w:t>") +</w:t>
        </w:r>
      </w:ins>
    </w:p>
    <w:p w14:paraId="2D97BFAA" w14:textId="77777777" w:rsidR="00E667D1" w:rsidRDefault="00E667D1" w:rsidP="00E667D1">
      <w:pPr>
        <w:rPr>
          <w:ins w:id="3534" w:author="Lin, Yuanyuan" w:date="2019-12-07T13:55:00Z"/>
        </w:rPr>
      </w:pPr>
      <w:ins w:id="3535" w:author="Lin, Yuanyuan" w:date="2019-12-07T13:55:00Z">
        <w:r>
          <w:t xml:space="preserve"> </w:t>
        </w:r>
        <w:proofErr w:type="spellStart"/>
        <w:r>
          <w:t>theme_pander</w:t>
        </w:r>
        <w:proofErr w:type="spellEnd"/>
        <w:r>
          <w:t xml:space="preserve">() </w:t>
        </w:r>
      </w:ins>
    </w:p>
    <w:p w14:paraId="5880CAC3" w14:textId="77777777" w:rsidR="00E667D1" w:rsidRDefault="00E667D1" w:rsidP="00E667D1">
      <w:pPr>
        <w:rPr>
          <w:ins w:id="3536" w:author="Lin, Yuanyuan" w:date="2019-12-07T13:55:00Z"/>
        </w:rPr>
      </w:pPr>
    </w:p>
    <w:p w14:paraId="5FEF7C05" w14:textId="77777777" w:rsidR="00E667D1" w:rsidRDefault="00E667D1" w:rsidP="00E667D1">
      <w:pPr>
        <w:rPr>
          <w:ins w:id="3537" w:author="Lin, Yuanyuan" w:date="2019-12-07T13:55:00Z"/>
        </w:rPr>
      </w:pPr>
      <w:ins w:id="3538" w:author="Lin, Yuanyuan" w:date="2019-12-07T13:55:00Z">
        <w:r>
          <w:t>#room type analysis</w:t>
        </w:r>
      </w:ins>
    </w:p>
    <w:p w14:paraId="0175BC37" w14:textId="77777777" w:rsidR="00E667D1" w:rsidRDefault="00E667D1" w:rsidP="00E667D1">
      <w:pPr>
        <w:rPr>
          <w:ins w:id="3539" w:author="Lin, Yuanyuan" w:date="2019-12-07T13:55:00Z"/>
        </w:rPr>
      </w:pPr>
      <w:ins w:id="3540" w:author="Lin, Yuanyuan" w:date="2019-12-07T13:55:00Z">
        <w:r>
          <w:t>par(</w:t>
        </w:r>
        <w:proofErr w:type="spellStart"/>
        <w:r>
          <w:t>mfrow</w:t>
        </w:r>
        <w:proofErr w:type="spellEnd"/>
        <w:r>
          <w:t>=c(4,4))</w:t>
        </w:r>
      </w:ins>
    </w:p>
    <w:p w14:paraId="1CC228C7" w14:textId="77777777" w:rsidR="00E667D1" w:rsidRDefault="00E667D1" w:rsidP="00E667D1">
      <w:pPr>
        <w:rPr>
          <w:ins w:id="3541" w:author="Lin, Yuanyuan" w:date="2019-12-07T13:55:00Z"/>
        </w:rPr>
      </w:pPr>
      <w:proofErr w:type="spellStart"/>
      <w:ins w:id="3542" w:author="Lin, Yuanyuan" w:date="2019-12-07T13:55:00Z">
        <w:r>
          <w:t>list$room_typee</w:t>
        </w:r>
        <w:proofErr w:type="spellEnd"/>
        <w:r>
          <w:t xml:space="preserve"> = </w:t>
        </w:r>
        <w:proofErr w:type="spellStart"/>
        <w:r>
          <w:t>as.factor</w:t>
        </w:r>
        <w:proofErr w:type="spellEnd"/>
        <w:r>
          <w:t>(</w:t>
        </w:r>
        <w:proofErr w:type="spellStart"/>
        <w:r>
          <w:t>list$room_type</w:t>
        </w:r>
        <w:proofErr w:type="spellEnd"/>
        <w:r>
          <w:t>)</w:t>
        </w:r>
      </w:ins>
    </w:p>
    <w:p w14:paraId="5FA326DF" w14:textId="77777777" w:rsidR="00E667D1" w:rsidRDefault="00E667D1" w:rsidP="00E667D1">
      <w:pPr>
        <w:rPr>
          <w:ins w:id="3543" w:author="Lin, Yuanyuan" w:date="2019-12-07T13:55:00Z"/>
        </w:rPr>
      </w:pPr>
      <w:proofErr w:type="spellStart"/>
      <w:ins w:id="3544" w:author="Lin, Yuanyuan" w:date="2019-12-07T13:55:00Z">
        <w:r>
          <w:t>ggplot</w:t>
        </w:r>
        <w:proofErr w:type="spellEnd"/>
        <w:r>
          <w:t>(</w:t>
        </w:r>
        <w:proofErr w:type="spellStart"/>
        <w:r>
          <w:t>aes</w:t>
        </w:r>
        <w:proofErr w:type="spellEnd"/>
        <w:r>
          <w:t xml:space="preserve">(x = </w:t>
        </w:r>
        <w:proofErr w:type="spellStart"/>
        <w:r>
          <w:t>room_type</w:t>
        </w:r>
        <w:proofErr w:type="spellEnd"/>
        <w:r>
          <w:t xml:space="preserve">, y = </w:t>
        </w:r>
        <w:proofErr w:type="spellStart"/>
        <w:r>
          <w:t>bathrooms,color</w:t>
        </w:r>
        <w:proofErr w:type="spellEnd"/>
        <w:r>
          <w:t>=</w:t>
        </w:r>
        <w:proofErr w:type="spellStart"/>
        <w:r>
          <w:t>room_type,fill</w:t>
        </w:r>
        <w:proofErr w:type="spellEnd"/>
        <w:r>
          <w:t>=</w:t>
        </w:r>
        <w:proofErr w:type="spellStart"/>
        <w:r>
          <w:t>room_type</w:t>
        </w:r>
        <w:proofErr w:type="spellEnd"/>
        <w:r>
          <w:t>), data = list) +</w:t>
        </w:r>
      </w:ins>
    </w:p>
    <w:p w14:paraId="1117106B" w14:textId="77777777" w:rsidR="00E667D1" w:rsidRDefault="00E667D1" w:rsidP="00E667D1">
      <w:pPr>
        <w:rPr>
          <w:ins w:id="3545" w:author="Lin, Yuanyuan" w:date="2019-12-07T13:55:00Z"/>
        </w:rPr>
      </w:pPr>
      <w:ins w:id="3546" w:author="Lin, Yuanyuan" w:date="2019-12-07T13:55:00Z">
        <w:r>
          <w:t xml:space="preserve">  </w:t>
        </w:r>
        <w:proofErr w:type="spellStart"/>
        <w:r>
          <w:t>geom_boxplot</w:t>
        </w:r>
        <w:proofErr w:type="spellEnd"/>
        <w:r>
          <w:t>() +</w:t>
        </w:r>
      </w:ins>
    </w:p>
    <w:p w14:paraId="3CDD9B1C" w14:textId="77777777" w:rsidR="00E667D1" w:rsidRDefault="00E667D1" w:rsidP="00E667D1">
      <w:pPr>
        <w:rPr>
          <w:ins w:id="3547" w:author="Lin, Yuanyuan" w:date="2019-12-07T13:55:00Z"/>
        </w:rPr>
      </w:pPr>
      <w:ins w:id="3548" w:author="Lin, Yuanyuan" w:date="2019-12-07T13:55:00Z">
        <w:r>
          <w:t xml:space="preserve">  </w:t>
        </w:r>
        <w:proofErr w:type="spellStart"/>
        <w:r>
          <w:t>geom_jitter</w:t>
        </w:r>
        <w:proofErr w:type="spellEnd"/>
        <w:r>
          <w:t>(alpha = 0.1)+</w:t>
        </w:r>
      </w:ins>
    </w:p>
    <w:p w14:paraId="1C944A87" w14:textId="77777777" w:rsidR="00E667D1" w:rsidRDefault="00E667D1" w:rsidP="00E667D1">
      <w:pPr>
        <w:rPr>
          <w:ins w:id="3549" w:author="Lin, Yuanyuan" w:date="2019-12-07T13:55:00Z"/>
        </w:rPr>
      </w:pPr>
      <w:ins w:id="3550" w:author="Lin, Yuanyuan" w:date="2019-12-07T13:55:00Z">
        <w:r>
          <w:t xml:space="preserve">  </w:t>
        </w:r>
        <w:proofErr w:type="spellStart"/>
        <w:r>
          <w:t>coord_cartesian</w:t>
        </w:r>
        <w:proofErr w:type="spellEnd"/>
        <w:r>
          <w:t>(</w:t>
        </w:r>
        <w:proofErr w:type="spellStart"/>
        <w:r>
          <w:t>ylim</w:t>
        </w:r>
        <w:proofErr w:type="spellEnd"/>
        <w:r>
          <w:t>=c(0,15))+</w:t>
        </w:r>
      </w:ins>
    </w:p>
    <w:p w14:paraId="7FFBF036" w14:textId="77777777" w:rsidR="00E667D1" w:rsidRDefault="00E667D1" w:rsidP="00E667D1">
      <w:pPr>
        <w:rPr>
          <w:ins w:id="3551" w:author="Lin, Yuanyuan" w:date="2019-12-07T13:55:00Z"/>
        </w:rPr>
      </w:pPr>
      <w:ins w:id="3552" w:author="Lin, Yuanyuan" w:date="2019-12-07T13:55:00Z">
        <w:r>
          <w:t xml:space="preserve">theme( </w:t>
        </w:r>
        <w:proofErr w:type="spellStart"/>
        <w:r>
          <w:t>axis.text.x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7F3B3948" w14:textId="77777777" w:rsidR="00E667D1" w:rsidRDefault="00E667D1" w:rsidP="00E667D1">
      <w:pPr>
        <w:rPr>
          <w:ins w:id="3553" w:author="Lin, Yuanyuan" w:date="2019-12-07T13:55:00Z"/>
        </w:rPr>
      </w:pPr>
      <w:ins w:id="3554" w:author="Lin, Yuanyuan" w:date="2019-12-07T13:55:00Z">
        <w:r>
          <w:t xml:space="preserve"> </w:t>
        </w:r>
        <w:proofErr w:type="spellStart"/>
        <w:r>
          <w:t>xlab</w:t>
        </w:r>
        <w:proofErr w:type="spellEnd"/>
        <w:r>
          <w:t xml:space="preserve">('Bathrooms') + </w:t>
        </w:r>
      </w:ins>
    </w:p>
    <w:p w14:paraId="1E116E21" w14:textId="77777777" w:rsidR="00E667D1" w:rsidRDefault="00E667D1" w:rsidP="00E667D1">
      <w:pPr>
        <w:rPr>
          <w:ins w:id="3555" w:author="Lin, Yuanyuan" w:date="2019-12-07T13:55:00Z"/>
        </w:rPr>
      </w:pPr>
      <w:ins w:id="3556" w:author="Lin, Yuanyuan" w:date="2019-12-07T13:55:00Z">
        <w:r>
          <w:t xml:space="preserve">  labs(title = "Numbers of bathrooms")+</w:t>
        </w:r>
      </w:ins>
    </w:p>
    <w:p w14:paraId="1DBA9BEA" w14:textId="77777777" w:rsidR="00E667D1" w:rsidRDefault="00E667D1" w:rsidP="00E667D1">
      <w:pPr>
        <w:rPr>
          <w:ins w:id="3557" w:author="Lin, Yuanyuan" w:date="2019-12-07T13:55:00Z"/>
        </w:rPr>
      </w:pPr>
      <w:ins w:id="3558" w:author="Lin, Yuanyuan" w:date="2019-12-07T13:55:00Z">
        <w:r>
          <w:t xml:space="preserve">  </w:t>
        </w:r>
        <w:proofErr w:type="spellStart"/>
        <w:r>
          <w:t>scale_fill_viridis_d</w:t>
        </w:r>
        <w:proofErr w:type="spellEnd"/>
        <w:r>
          <w:t>(option = "</w:t>
        </w:r>
        <w:proofErr w:type="spellStart"/>
        <w:r>
          <w:t>viridis</w:t>
        </w:r>
        <w:proofErr w:type="spellEnd"/>
        <w:r>
          <w:t>") +</w:t>
        </w:r>
      </w:ins>
    </w:p>
    <w:p w14:paraId="1AFC3521" w14:textId="77777777" w:rsidR="00E667D1" w:rsidRDefault="00E667D1" w:rsidP="00E667D1">
      <w:pPr>
        <w:rPr>
          <w:ins w:id="3559" w:author="Lin, Yuanyuan" w:date="2019-12-07T13:55:00Z"/>
        </w:rPr>
      </w:pPr>
      <w:ins w:id="3560" w:author="Lin, Yuanyuan" w:date="2019-12-07T13:55:00Z">
        <w:r>
          <w:t xml:space="preserve"> </w:t>
        </w:r>
        <w:proofErr w:type="spellStart"/>
        <w:r>
          <w:t>scale_color_viridis_d</w:t>
        </w:r>
        <w:proofErr w:type="spellEnd"/>
        <w:r>
          <w:t>(option = "</w:t>
        </w:r>
        <w:proofErr w:type="spellStart"/>
        <w:r>
          <w:t>viridis</w:t>
        </w:r>
        <w:proofErr w:type="spellEnd"/>
        <w:r>
          <w:t>") +</w:t>
        </w:r>
      </w:ins>
    </w:p>
    <w:p w14:paraId="588EF3A6" w14:textId="77777777" w:rsidR="00E667D1" w:rsidRDefault="00E667D1" w:rsidP="00E667D1">
      <w:pPr>
        <w:rPr>
          <w:ins w:id="3561" w:author="Lin, Yuanyuan" w:date="2019-12-07T13:55:00Z"/>
        </w:rPr>
      </w:pPr>
      <w:ins w:id="3562" w:author="Lin, Yuanyuan" w:date="2019-12-07T13:55:00Z">
        <w:r>
          <w:t xml:space="preserve"> </w:t>
        </w:r>
        <w:proofErr w:type="spellStart"/>
        <w:r>
          <w:t>theme_pander</w:t>
        </w:r>
        <w:proofErr w:type="spellEnd"/>
        <w:r>
          <w:t xml:space="preserve">() </w:t>
        </w:r>
      </w:ins>
    </w:p>
    <w:p w14:paraId="7F261E23" w14:textId="77777777" w:rsidR="00E667D1" w:rsidRDefault="00E667D1" w:rsidP="00E667D1">
      <w:pPr>
        <w:rPr>
          <w:ins w:id="3563" w:author="Lin, Yuanyuan" w:date="2019-12-07T13:55:00Z"/>
        </w:rPr>
      </w:pPr>
    </w:p>
    <w:p w14:paraId="745F2810" w14:textId="77777777" w:rsidR="00E667D1" w:rsidRDefault="00E667D1" w:rsidP="00E667D1">
      <w:pPr>
        <w:rPr>
          <w:ins w:id="3564" w:author="Lin, Yuanyuan" w:date="2019-12-07T13:55:00Z"/>
        </w:rPr>
      </w:pPr>
      <w:proofErr w:type="spellStart"/>
      <w:ins w:id="3565" w:author="Lin, Yuanyuan" w:date="2019-12-07T13:55:00Z">
        <w:r>
          <w:t>ggplot</w:t>
        </w:r>
        <w:proofErr w:type="spellEnd"/>
        <w:r>
          <w:t>(</w:t>
        </w:r>
        <w:proofErr w:type="spellStart"/>
        <w:r>
          <w:t>aes</w:t>
        </w:r>
        <w:proofErr w:type="spellEnd"/>
        <w:r>
          <w:t xml:space="preserve">(x = </w:t>
        </w:r>
        <w:proofErr w:type="spellStart"/>
        <w:r>
          <w:t>room_type</w:t>
        </w:r>
        <w:proofErr w:type="spellEnd"/>
        <w:r>
          <w:t xml:space="preserve">, y = </w:t>
        </w:r>
        <w:proofErr w:type="spellStart"/>
        <w:r>
          <w:t>accommodates,color</w:t>
        </w:r>
        <w:proofErr w:type="spellEnd"/>
        <w:r>
          <w:t>=</w:t>
        </w:r>
        <w:proofErr w:type="spellStart"/>
        <w:r>
          <w:t>room_type,fill</w:t>
        </w:r>
        <w:proofErr w:type="spellEnd"/>
        <w:r>
          <w:t>=</w:t>
        </w:r>
        <w:proofErr w:type="spellStart"/>
        <w:r>
          <w:t>room_type</w:t>
        </w:r>
        <w:proofErr w:type="spellEnd"/>
        <w:r>
          <w:t>), data = list) +</w:t>
        </w:r>
      </w:ins>
    </w:p>
    <w:p w14:paraId="0190D7B1" w14:textId="77777777" w:rsidR="00E667D1" w:rsidRDefault="00E667D1" w:rsidP="00E667D1">
      <w:pPr>
        <w:rPr>
          <w:ins w:id="3566" w:author="Lin, Yuanyuan" w:date="2019-12-07T13:55:00Z"/>
        </w:rPr>
      </w:pPr>
      <w:ins w:id="3567" w:author="Lin, Yuanyuan" w:date="2019-12-07T13:55:00Z">
        <w:r>
          <w:t xml:space="preserve">  </w:t>
        </w:r>
        <w:proofErr w:type="spellStart"/>
        <w:r>
          <w:t>geom_boxplot</w:t>
        </w:r>
        <w:proofErr w:type="spellEnd"/>
        <w:r>
          <w:t>() +</w:t>
        </w:r>
      </w:ins>
    </w:p>
    <w:p w14:paraId="2CAF47BE" w14:textId="77777777" w:rsidR="00E667D1" w:rsidRDefault="00E667D1" w:rsidP="00E667D1">
      <w:pPr>
        <w:rPr>
          <w:ins w:id="3568" w:author="Lin, Yuanyuan" w:date="2019-12-07T13:55:00Z"/>
        </w:rPr>
      </w:pPr>
      <w:ins w:id="3569" w:author="Lin, Yuanyuan" w:date="2019-12-07T13:55:00Z">
        <w:r>
          <w:t xml:space="preserve">  </w:t>
        </w:r>
        <w:proofErr w:type="spellStart"/>
        <w:r>
          <w:t>geom_jitter</w:t>
        </w:r>
        <w:proofErr w:type="spellEnd"/>
        <w:r>
          <w:t>(alpha = 0.1)+</w:t>
        </w:r>
      </w:ins>
    </w:p>
    <w:p w14:paraId="5B5FFE78" w14:textId="77777777" w:rsidR="00E667D1" w:rsidRDefault="00E667D1" w:rsidP="00E667D1">
      <w:pPr>
        <w:rPr>
          <w:ins w:id="3570" w:author="Lin, Yuanyuan" w:date="2019-12-07T13:55:00Z"/>
        </w:rPr>
      </w:pPr>
      <w:ins w:id="3571" w:author="Lin, Yuanyuan" w:date="2019-12-07T13:55:00Z">
        <w:r>
          <w:t xml:space="preserve">  </w:t>
        </w:r>
        <w:proofErr w:type="spellStart"/>
        <w:r>
          <w:t>coord_cartesian</w:t>
        </w:r>
        <w:proofErr w:type="spellEnd"/>
        <w:r>
          <w:t>(</w:t>
        </w:r>
        <w:proofErr w:type="spellStart"/>
        <w:r>
          <w:t>ylim</w:t>
        </w:r>
        <w:proofErr w:type="spellEnd"/>
        <w:r>
          <w:t>=c(0,15))+</w:t>
        </w:r>
      </w:ins>
    </w:p>
    <w:p w14:paraId="0CB21AA6" w14:textId="77777777" w:rsidR="00E667D1" w:rsidRDefault="00E667D1" w:rsidP="00E667D1">
      <w:pPr>
        <w:rPr>
          <w:ins w:id="3572" w:author="Lin, Yuanyuan" w:date="2019-12-07T13:55:00Z"/>
        </w:rPr>
      </w:pPr>
      <w:ins w:id="3573" w:author="Lin, Yuanyuan" w:date="2019-12-07T13:55:00Z">
        <w:r>
          <w:t xml:space="preserve">theme( </w:t>
        </w:r>
        <w:proofErr w:type="spellStart"/>
        <w:r>
          <w:t>axis.text.x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27B51465" w14:textId="77777777" w:rsidR="00E667D1" w:rsidRDefault="00E667D1" w:rsidP="00E667D1">
      <w:pPr>
        <w:rPr>
          <w:ins w:id="3574" w:author="Lin, Yuanyuan" w:date="2019-12-07T13:55:00Z"/>
        </w:rPr>
      </w:pPr>
      <w:ins w:id="3575" w:author="Lin, Yuanyuan" w:date="2019-12-07T13:55:00Z">
        <w:r>
          <w:t xml:space="preserve"> </w:t>
        </w:r>
        <w:proofErr w:type="spellStart"/>
        <w:r>
          <w:t>xlab</w:t>
        </w:r>
        <w:proofErr w:type="spellEnd"/>
        <w:r>
          <w:t xml:space="preserve">('Bathrooms') + </w:t>
        </w:r>
      </w:ins>
    </w:p>
    <w:p w14:paraId="68DC221B" w14:textId="77777777" w:rsidR="00E667D1" w:rsidRDefault="00E667D1" w:rsidP="00E667D1">
      <w:pPr>
        <w:rPr>
          <w:ins w:id="3576" w:author="Lin, Yuanyuan" w:date="2019-12-07T13:55:00Z"/>
        </w:rPr>
      </w:pPr>
      <w:ins w:id="3577" w:author="Lin, Yuanyuan" w:date="2019-12-07T13:55:00Z">
        <w:r>
          <w:t xml:space="preserve">  labs(title = "Numbers of accommodates")+</w:t>
        </w:r>
      </w:ins>
    </w:p>
    <w:p w14:paraId="60156795" w14:textId="77777777" w:rsidR="00E667D1" w:rsidRDefault="00E667D1" w:rsidP="00E667D1">
      <w:pPr>
        <w:rPr>
          <w:ins w:id="3578" w:author="Lin, Yuanyuan" w:date="2019-12-07T13:55:00Z"/>
        </w:rPr>
      </w:pPr>
      <w:ins w:id="3579" w:author="Lin, Yuanyuan" w:date="2019-12-07T13:55:00Z">
        <w:r>
          <w:t xml:space="preserve">  </w:t>
        </w:r>
        <w:proofErr w:type="spellStart"/>
        <w:r>
          <w:t>scale_fill_viridis_d</w:t>
        </w:r>
        <w:proofErr w:type="spellEnd"/>
        <w:r>
          <w:t>(option = "</w:t>
        </w:r>
        <w:proofErr w:type="spellStart"/>
        <w:r>
          <w:t>viridis</w:t>
        </w:r>
        <w:proofErr w:type="spellEnd"/>
        <w:r>
          <w:t>") +</w:t>
        </w:r>
      </w:ins>
    </w:p>
    <w:p w14:paraId="3033B00C" w14:textId="77777777" w:rsidR="00E667D1" w:rsidRDefault="00E667D1" w:rsidP="00E667D1">
      <w:pPr>
        <w:rPr>
          <w:ins w:id="3580" w:author="Lin, Yuanyuan" w:date="2019-12-07T13:55:00Z"/>
        </w:rPr>
      </w:pPr>
      <w:ins w:id="3581" w:author="Lin, Yuanyuan" w:date="2019-12-07T13:55:00Z">
        <w:r>
          <w:t xml:space="preserve"> </w:t>
        </w:r>
        <w:proofErr w:type="spellStart"/>
        <w:r>
          <w:t>scale_color_viridis_d</w:t>
        </w:r>
        <w:proofErr w:type="spellEnd"/>
        <w:r>
          <w:t>(option = "</w:t>
        </w:r>
        <w:proofErr w:type="spellStart"/>
        <w:r>
          <w:t>viridis</w:t>
        </w:r>
        <w:proofErr w:type="spellEnd"/>
        <w:r>
          <w:t>") +</w:t>
        </w:r>
      </w:ins>
    </w:p>
    <w:p w14:paraId="49F58BEF" w14:textId="77777777" w:rsidR="00E667D1" w:rsidRDefault="00E667D1" w:rsidP="00E667D1">
      <w:pPr>
        <w:rPr>
          <w:ins w:id="3582" w:author="Lin, Yuanyuan" w:date="2019-12-07T13:55:00Z"/>
        </w:rPr>
      </w:pPr>
      <w:ins w:id="3583" w:author="Lin, Yuanyuan" w:date="2019-12-07T13:55:00Z">
        <w:r>
          <w:t xml:space="preserve"> </w:t>
        </w:r>
        <w:proofErr w:type="spellStart"/>
        <w:r>
          <w:t>theme_pander</w:t>
        </w:r>
        <w:proofErr w:type="spellEnd"/>
        <w:r>
          <w:t xml:space="preserve">() </w:t>
        </w:r>
      </w:ins>
    </w:p>
    <w:p w14:paraId="6C0625EA" w14:textId="77777777" w:rsidR="00E667D1" w:rsidRDefault="00E667D1" w:rsidP="00E667D1">
      <w:pPr>
        <w:rPr>
          <w:ins w:id="3584" w:author="Lin, Yuanyuan" w:date="2019-12-07T13:55:00Z"/>
        </w:rPr>
      </w:pPr>
    </w:p>
    <w:p w14:paraId="42E976E5" w14:textId="77777777" w:rsidR="00E667D1" w:rsidRDefault="00E667D1" w:rsidP="00E667D1">
      <w:pPr>
        <w:rPr>
          <w:ins w:id="3585" w:author="Lin, Yuanyuan" w:date="2019-12-07T13:55:00Z"/>
        </w:rPr>
      </w:pPr>
      <w:proofErr w:type="spellStart"/>
      <w:ins w:id="3586" w:author="Lin, Yuanyuan" w:date="2019-12-07T13:55:00Z">
        <w:r>
          <w:t>ggplot</w:t>
        </w:r>
        <w:proofErr w:type="spellEnd"/>
        <w:r>
          <w:t>(</w:t>
        </w:r>
        <w:proofErr w:type="spellStart"/>
        <w:r>
          <w:t>aes</w:t>
        </w:r>
        <w:proofErr w:type="spellEnd"/>
        <w:r>
          <w:t xml:space="preserve">(x = </w:t>
        </w:r>
        <w:proofErr w:type="spellStart"/>
        <w:r>
          <w:t>room_type</w:t>
        </w:r>
        <w:proofErr w:type="spellEnd"/>
        <w:r>
          <w:t xml:space="preserve">, y = </w:t>
        </w:r>
        <w:proofErr w:type="spellStart"/>
        <w:r>
          <w:t>beds,color</w:t>
        </w:r>
        <w:proofErr w:type="spellEnd"/>
        <w:r>
          <w:t>=</w:t>
        </w:r>
        <w:proofErr w:type="spellStart"/>
        <w:r>
          <w:t>room_type,fill</w:t>
        </w:r>
        <w:proofErr w:type="spellEnd"/>
        <w:r>
          <w:t>=</w:t>
        </w:r>
        <w:proofErr w:type="spellStart"/>
        <w:r>
          <w:t>room_type</w:t>
        </w:r>
        <w:proofErr w:type="spellEnd"/>
        <w:r>
          <w:t>), data = list) +</w:t>
        </w:r>
      </w:ins>
    </w:p>
    <w:p w14:paraId="118316D2" w14:textId="77777777" w:rsidR="00E667D1" w:rsidRDefault="00E667D1" w:rsidP="00E667D1">
      <w:pPr>
        <w:rPr>
          <w:ins w:id="3587" w:author="Lin, Yuanyuan" w:date="2019-12-07T13:55:00Z"/>
        </w:rPr>
      </w:pPr>
      <w:ins w:id="3588" w:author="Lin, Yuanyuan" w:date="2019-12-07T13:55:00Z">
        <w:r>
          <w:t xml:space="preserve">  </w:t>
        </w:r>
        <w:proofErr w:type="spellStart"/>
        <w:r>
          <w:t>geom_boxplot</w:t>
        </w:r>
        <w:proofErr w:type="spellEnd"/>
        <w:r>
          <w:t>() +</w:t>
        </w:r>
      </w:ins>
    </w:p>
    <w:p w14:paraId="6D0F31C8" w14:textId="77777777" w:rsidR="00E667D1" w:rsidRDefault="00E667D1" w:rsidP="00E667D1">
      <w:pPr>
        <w:rPr>
          <w:ins w:id="3589" w:author="Lin, Yuanyuan" w:date="2019-12-07T13:55:00Z"/>
        </w:rPr>
      </w:pPr>
      <w:ins w:id="3590" w:author="Lin, Yuanyuan" w:date="2019-12-07T13:55:00Z">
        <w:r>
          <w:t xml:space="preserve">  </w:t>
        </w:r>
        <w:proofErr w:type="spellStart"/>
        <w:r>
          <w:t>geom_jitter</w:t>
        </w:r>
        <w:proofErr w:type="spellEnd"/>
        <w:r>
          <w:t>(alpha = 0.1)+</w:t>
        </w:r>
      </w:ins>
    </w:p>
    <w:p w14:paraId="7AF5A809" w14:textId="77777777" w:rsidR="00E667D1" w:rsidRDefault="00E667D1" w:rsidP="00E667D1">
      <w:pPr>
        <w:rPr>
          <w:ins w:id="3591" w:author="Lin, Yuanyuan" w:date="2019-12-07T13:55:00Z"/>
        </w:rPr>
      </w:pPr>
      <w:ins w:id="3592" w:author="Lin, Yuanyuan" w:date="2019-12-07T13:55:00Z">
        <w:r>
          <w:lastRenderedPageBreak/>
          <w:t xml:space="preserve">  </w:t>
        </w:r>
        <w:proofErr w:type="spellStart"/>
        <w:r>
          <w:t>coord_cartesian</w:t>
        </w:r>
        <w:proofErr w:type="spellEnd"/>
        <w:r>
          <w:t>(</w:t>
        </w:r>
        <w:proofErr w:type="spellStart"/>
        <w:r>
          <w:t>ylim</w:t>
        </w:r>
        <w:proofErr w:type="spellEnd"/>
        <w:r>
          <w:t>=c(0,15))+</w:t>
        </w:r>
      </w:ins>
    </w:p>
    <w:p w14:paraId="3D3C4E24" w14:textId="77777777" w:rsidR="00E667D1" w:rsidRDefault="00E667D1" w:rsidP="00E667D1">
      <w:pPr>
        <w:rPr>
          <w:ins w:id="3593" w:author="Lin, Yuanyuan" w:date="2019-12-07T13:55:00Z"/>
        </w:rPr>
      </w:pPr>
      <w:ins w:id="3594" w:author="Lin, Yuanyuan" w:date="2019-12-07T13:55:00Z">
        <w:r>
          <w:t xml:space="preserve">theme( </w:t>
        </w:r>
        <w:proofErr w:type="spellStart"/>
        <w:r>
          <w:t>axis.text.x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4D8E9212" w14:textId="77777777" w:rsidR="00E667D1" w:rsidRDefault="00E667D1" w:rsidP="00E667D1">
      <w:pPr>
        <w:rPr>
          <w:ins w:id="3595" w:author="Lin, Yuanyuan" w:date="2019-12-07T13:55:00Z"/>
        </w:rPr>
      </w:pPr>
      <w:ins w:id="3596" w:author="Lin, Yuanyuan" w:date="2019-12-07T13:55:00Z">
        <w:r>
          <w:t xml:space="preserve"> </w:t>
        </w:r>
        <w:proofErr w:type="spellStart"/>
        <w:r>
          <w:t>xlab</w:t>
        </w:r>
        <w:proofErr w:type="spellEnd"/>
        <w:r>
          <w:t xml:space="preserve">('Beds') + </w:t>
        </w:r>
      </w:ins>
    </w:p>
    <w:p w14:paraId="718691F4" w14:textId="77777777" w:rsidR="00E667D1" w:rsidRDefault="00E667D1" w:rsidP="00E667D1">
      <w:pPr>
        <w:rPr>
          <w:ins w:id="3597" w:author="Lin, Yuanyuan" w:date="2019-12-07T13:55:00Z"/>
        </w:rPr>
      </w:pPr>
      <w:ins w:id="3598" w:author="Lin, Yuanyuan" w:date="2019-12-07T13:55:00Z">
        <w:r>
          <w:t xml:space="preserve">  labs(title = "Numbers of beds")+</w:t>
        </w:r>
      </w:ins>
    </w:p>
    <w:p w14:paraId="529A408A" w14:textId="77777777" w:rsidR="00E667D1" w:rsidRDefault="00E667D1" w:rsidP="00E667D1">
      <w:pPr>
        <w:rPr>
          <w:ins w:id="3599" w:author="Lin, Yuanyuan" w:date="2019-12-07T13:55:00Z"/>
        </w:rPr>
      </w:pPr>
      <w:ins w:id="3600" w:author="Lin, Yuanyuan" w:date="2019-12-07T13:55:00Z">
        <w:r>
          <w:t xml:space="preserve">  </w:t>
        </w:r>
        <w:proofErr w:type="spellStart"/>
        <w:r>
          <w:t>scale_fill_viridis_d</w:t>
        </w:r>
        <w:proofErr w:type="spellEnd"/>
        <w:r>
          <w:t>(option = "</w:t>
        </w:r>
        <w:proofErr w:type="spellStart"/>
        <w:r>
          <w:t>viridis</w:t>
        </w:r>
        <w:proofErr w:type="spellEnd"/>
        <w:r>
          <w:t>") +</w:t>
        </w:r>
      </w:ins>
    </w:p>
    <w:p w14:paraId="02AAD490" w14:textId="77777777" w:rsidR="00E667D1" w:rsidRDefault="00E667D1" w:rsidP="00E667D1">
      <w:pPr>
        <w:rPr>
          <w:ins w:id="3601" w:author="Lin, Yuanyuan" w:date="2019-12-07T13:55:00Z"/>
        </w:rPr>
      </w:pPr>
      <w:ins w:id="3602" w:author="Lin, Yuanyuan" w:date="2019-12-07T13:55:00Z">
        <w:r>
          <w:t xml:space="preserve"> </w:t>
        </w:r>
        <w:proofErr w:type="spellStart"/>
        <w:r>
          <w:t>scale_color_viridis_d</w:t>
        </w:r>
        <w:proofErr w:type="spellEnd"/>
        <w:r>
          <w:t>(option = "</w:t>
        </w:r>
        <w:proofErr w:type="spellStart"/>
        <w:r>
          <w:t>viridis</w:t>
        </w:r>
        <w:proofErr w:type="spellEnd"/>
        <w:r>
          <w:t>") +</w:t>
        </w:r>
      </w:ins>
    </w:p>
    <w:p w14:paraId="6EA95766" w14:textId="77777777" w:rsidR="00E667D1" w:rsidRDefault="00E667D1" w:rsidP="00E667D1">
      <w:pPr>
        <w:rPr>
          <w:ins w:id="3603" w:author="Lin, Yuanyuan" w:date="2019-12-07T13:55:00Z"/>
        </w:rPr>
      </w:pPr>
      <w:ins w:id="3604" w:author="Lin, Yuanyuan" w:date="2019-12-07T13:55:00Z">
        <w:r>
          <w:t xml:space="preserve"> </w:t>
        </w:r>
        <w:proofErr w:type="spellStart"/>
        <w:r>
          <w:t>theme_pander</w:t>
        </w:r>
        <w:proofErr w:type="spellEnd"/>
        <w:r>
          <w:t xml:space="preserve">() </w:t>
        </w:r>
      </w:ins>
    </w:p>
    <w:p w14:paraId="718AE202" w14:textId="77777777" w:rsidR="00E667D1" w:rsidRDefault="00E667D1" w:rsidP="00E667D1">
      <w:pPr>
        <w:rPr>
          <w:ins w:id="3605" w:author="Lin, Yuanyuan" w:date="2019-12-07T13:55:00Z"/>
        </w:rPr>
      </w:pPr>
    </w:p>
    <w:p w14:paraId="780D6487" w14:textId="77777777" w:rsidR="00E667D1" w:rsidRDefault="00E667D1" w:rsidP="00E667D1">
      <w:pPr>
        <w:rPr>
          <w:ins w:id="3606" w:author="Lin, Yuanyuan" w:date="2019-12-07T13:55:00Z"/>
        </w:rPr>
      </w:pPr>
      <w:proofErr w:type="spellStart"/>
      <w:ins w:id="3607" w:author="Lin, Yuanyuan" w:date="2019-12-07T13:55:00Z">
        <w:r>
          <w:t>ggplot</w:t>
        </w:r>
        <w:proofErr w:type="spellEnd"/>
        <w:r>
          <w:t>(</w:t>
        </w:r>
        <w:proofErr w:type="spellStart"/>
        <w:r>
          <w:t>aes</w:t>
        </w:r>
        <w:proofErr w:type="spellEnd"/>
        <w:r>
          <w:t xml:space="preserve">(x = </w:t>
        </w:r>
        <w:proofErr w:type="spellStart"/>
        <w:r>
          <w:t>room_type</w:t>
        </w:r>
        <w:proofErr w:type="spellEnd"/>
        <w:r>
          <w:t xml:space="preserve">, y = </w:t>
        </w:r>
        <w:proofErr w:type="spellStart"/>
        <w:r>
          <w:t>bedrooms,color</w:t>
        </w:r>
        <w:proofErr w:type="spellEnd"/>
        <w:r>
          <w:t>=</w:t>
        </w:r>
        <w:proofErr w:type="spellStart"/>
        <w:r>
          <w:t>room_type,fill</w:t>
        </w:r>
        <w:proofErr w:type="spellEnd"/>
        <w:r>
          <w:t>=</w:t>
        </w:r>
        <w:proofErr w:type="spellStart"/>
        <w:r>
          <w:t>room_type</w:t>
        </w:r>
        <w:proofErr w:type="spellEnd"/>
        <w:r>
          <w:t>), data = list) +</w:t>
        </w:r>
      </w:ins>
    </w:p>
    <w:p w14:paraId="34D68E59" w14:textId="77777777" w:rsidR="00E667D1" w:rsidRDefault="00E667D1" w:rsidP="00E667D1">
      <w:pPr>
        <w:rPr>
          <w:ins w:id="3608" w:author="Lin, Yuanyuan" w:date="2019-12-07T13:55:00Z"/>
        </w:rPr>
      </w:pPr>
      <w:ins w:id="3609" w:author="Lin, Yuanyuan" w:date="2019-12-07T13:55:00Z">
        <w:r>
          <w:t xml:space="preserve">  </w:t>
        </w:r>
        <w:proofErr w:type="spellStart"/>
        <w:r>
          <w:t>geom_boxplot</w:t>
        </w:r>
        <w:proofErr w:type="spellEnd"/>
        <w:r>
          <w:t>() +</w:t>
        </w:r>
      </w:ins>
    </w:p>
    <w:p w14:paraId="261FB730" w14:textId="77777777" w:rsidR="00E667D1" w:rsidRDefault="00E667D1" w:rsidP="00E667D1">
      <w:pPr>
        <w:rPr>
          <w:ins w:id="3610" w:author="Lin, Yuanyuan" w:date="2019-12-07T13:55:00Z"/>
        </w:rPr>
      </w:pPr>
      <w:ins w:id="3611" w:author="Lin, Yuanyuan" w:date="2019-12-07T13:55:00Z">
        <w:r>
          <w:t xml:space="preserve">  </w:t>
        </w:r>
        <w:proofErr w:type="spellStart"/>
        <w:r>
          <w:t>geom_jitter</w:t>
        </w:r>
        <w:proofErr w:type="spellEnd"/>
        <w:r>
          <w:t>(alpha = 0.1)+</w:t>
        </w:r>
      </w:ins>
    </w:p>
    <w:p w14:paraId="29C37186" w14:textId="77777777" w:rsidR="00E667D1" w:rsidRDefault="00E667D1" w:rsidP="00E667D1">
      <w:pPr>
        <w:rPr>
          <w:ins w:id="3612" w:author="Lin, Yuanyuan" w:date="2019-12-07T13:55:00Z"/>
        </w:rPr>
      </w:pPr>
      <w:ins w:id="3613" w:author="Lin, Yuanyuan" w:date="2019-12-07T13:55:00Z">
        <w:r>
          <w:t xml:space="preserve">  </w:t>
        </w:r>
        <w:proofErr w:type="spellStart"/>
        <w:r>
          <w:t>coord_cartesian</w:t>
        </w:r>
        <w:proofErr w:type="spellEnd"/>
        <w:r>
          <w:t>(</w:t>
        </w:r>
        <w:proofErr w:type="spellStart"/>
        <w:r>
          <w:t>ylim</w:t>
        </w:r>
        <w:proofErr w:type="spellEnd"/>
        <w:r>
          <w:t>=c(0,15))+</w:t>
        </w:r>
      </w:ins>
    </w:p>
    <w:p w14:paraId="49E6E74A" w14:textId="77777777" w:rsidR="00E667D1" w:rsidRDefault="00E667D1" w:rsidP="00E667D1">
      <w:pPr>
        <w:rPr>
          <w:ins w:id="3614" w:author="Lin, Yuanyuan" w:date="2019-12-07T13:55:00Z"/>
        </w:rPr>
      </w:pPr>
      <w:ins w:id="3615" w:author="Lin, Yuanyuan" w:date="2019-12-07T13:55:00Z">
        <w:r>
          <w:t xml:space="preserve">theme( </w:t>
        </w:r>
        <w:proofErr w:type="spellStart"/>
        <w:r>
          <w:t>axis.text.x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3A43D1E8" w14:textId="77777777" w:rsidR="00E667D1" w:rsidRDefault="00E667D1" w:rsidP="00E667D1">
      <w:pPr>
        <w:rPr>
          <w:ins w:id="3616" w:author="Lin, Yuanyuan" w:date="2019-12-07T13:55:00Z"/>
        </w:rPr>
      </w:pPr>
      <w:ins w:id="3617" w:author="Lin, Yuanyuan" w:date="2019-12-07T13:55:00Z">
        <w:r>
          <w:t xml:space="preserve"> </w:t>
        </w:r>
        <w:proofErr w:type="spellStart"/>
        <w:r>
          <w:t>xlab</w:t>
        </w:r>
        <w:proofErr w:type="spellEnd"/>
        <w:r>
          <w:t xml:space="preserve">('Bedrooms') + </w:t>
        </w:r>
      </w:ins>
    </w:p>
    <w:p w14:paraId="56D88AD2" w14:textId="77777777" w:rsidR="00E667D1" w:rsidRDefault="00E667D1" w:rsidP="00E667D1">
      <w:pPr>
        <w:rPr>
          <w:ins w:id="3618" w:author="Lin, Yuanyuan" w:date="2019-12-07T13:55:00Z"/>
        </w:rPr>
      </w:pPr>
      <w:ins w:id="3619" w:author="Lin, Yuanyuan" w:date="2019-12-07T13:55:00Z">
        <w:r>
          <w:t xml:space="preserve">  labs(title = "Numbers of bedrooms")+</w:t>
        </w:r>
      </w:ins>
    </w:p>
    <w:p w14:paraId="4C527673" w14:textId="77777777" w:rsidR="00E667D1" w:rsidRDefault="00E667D1" w:rsidP="00E667D1">
      <w:pPr>
        <w:rPr>
          <w:ins w:id="3620" w:author="Lin, Yuanyuan" w:date="2019-12-07T13:55:00Z"/>
        </w:rPr>
      </w:pPr>
      <w:ins w:id="3621" w:author="Lin, Yuanyuan" w:date="2019-12-07T13:55:00Z">
        <w:r>
          <w:t xml:space="preserve">  </w:t>
        </w:r>
        <w:proofErr w:type="spellStart"/>
        <w:r>
          <w:t>scale_fill_viridis_d</w:t>
        </w:r>
        <w:proofErr w:type="spellEnd"/>
        <w:r>
          <w:t>(option = "</w:t>
        </w:r>
        <w:proofErr w:type="spellStart"/>
        <w:r>
          <w:t>viridis</w:t>
        </w:r>
        <w:proofErr w:type="spellEnd"/>
        <w:r>
          <w:t>") +</w:t>
        </w:r>
      </w:ins>
    </w:p>
    <w:p w14:paraId="129703A7" w14:textId="77777777" w:rsidR="00E667D1" w:rsidRDefault="00E667D1" w:rsidP="00E667D1">
      <w:pPr>
        <w:rPr>
          <w:ins w:id="3622" w:author="Lin, Yuanyuan" w:date="2019-12-07T13:55:00Z"/>
        </w:rPr>
      </w:pPr>
      <w:ins w:id="3623" w:author="Lin, Yuanyuan" w:date="2019-12-07T13:55:00Z">
        <w:r>
          <w:t xml:space="preserve"> </w:t>
        </w:r>
        <w:proofErr w:type="spellStart"/>
        <w:r>
          <w:t>scale_color_viridis_d</w:t>
        </w:r>
        <w:proofErr w:type="spellEnd"/>
        <w:r>
          <w:t>(option = "</w:t>
        </w:r>
        <w:proofErr w:type="spellStart"/>
        <w:r>
          <w:t>viridis</w:t>
        </w:r>
        <w:proofErr w:type="spellEnd"/>
        <w:r>
          <w:t>") +</w:t>
        </w:r>
      </w:ins>
    </w:p>
    <w:p w14:paraId="4673EA65" w14:textId="77777777" w:rsidR="00E667D1" w:rsidRDefault="00E667D1" w:rsidP="00E667D1">
      <w:pPr>
        <w:rPr>
          <w:ins w:id="3624" w:author="Lin, Yuanyuan" w:date="2019-12-07T13:55:00Z"/>
        </w:rPr>
      </w:pPr>
      <w:ins w:id="3625" w:author="Lin, Yuanyuan" w:date="2019-12-07T13:55:00Z">
        <w:r>
          <w:t xml:space="preserve"> </w:t>
        </w:r>
        <w:proofErr w:type="spellStart"/>
        <w:r>
          <w:t>theme_pander</w:t>
        </w:r>
        <w:proofErr w:type="spellEnd"/>
        <w:r>
          <w:t xml:space="preserve">() </w:t>
        </w:r>
      </w:ins>
    </w:p>
    <w:p w14:paraId="67F3FE87" w14:textId="77777777" w:rsidR="00E667D1" w:rsidRDefault="00E667D1" w:rsidP="00E667D1">
      <w:pPr>
        <w:rPr>
          <w:ins w:id="3626" w:author="Lin, Yuanyuan" w:date="2019-12-07T13:55:00Z"/>
        </w:rPr>
      </w:pPr>
    </w:p>
    <w:p w14:paraId="16787915" w14:textId="77777777" w:rsidR="00E667D1" w:rsidRDefault="00E667D1" w:rsidP="00E667D1">
      <w:pPr>
        <w:rPr>
          <w:ins w:id="3627" w:author="Lin, Yuanyuan" w:date="2019-12-07T13:55:00Z"/>
        </w:rPr>
      </w:pPr>
      <w:proofErr w:type="spellStart"/>
      <w:ins w:id="3628" w:author="Lin, Yuanyuan" w:date="2019-12-07T13:55:00Z">
        <w:r>
          <w:t>ggplot</w:t>
        </w:r>
        <w:proofErr w:type="spellEnd"/>
        <w:r>
          <w:t>(</w:t>
        </w:r>
        <w:proofErr w:type="spellStart"/>
        <w:r>
          <w:t>aes</w:t>
        </w:r>
        <w:proofErr w:type="spellEnd"/>
        <w:r>
          <w:t xml:space="preserve">(x = </w:t>
        </w:r>
        <w:proofErr w:type="spellStart"/>
        <w:r>
          <w:t>room_type</w:t>
        </w:r>
        <w:proofErr w:type="spellEnd"/>
        <w:r>
          <w:t xml:space="preserve">, y = </w:t>
        </w:r>
        <w:proofErr w:type="spellStart"/>
        <w:r>
          <w:t>security_deposit,color</w:t>
        </w:r>
        <w:proofErr w:type="spellEnd"/>
        <w:r>
          <w:t>=</w:t>
        </w:r>
        <w:proofErr w:type="spellStart"/>
        <w:r>
          <w:t>room_type,fill</w:t>
        </w:r>
        <w:proofErr w:type="spellEnd"/>
        <w:r>
          <w:t>=</w:t>
        </w:r>
        <w:proofErr w:type="spellStart"/>
        <w:r>
          <w:t>room_type</w:t>
        </w:r>
        <w:proofErr w:type="spellEnd"/>
        <w:r>
          <w:t>), data = list) +</w:t>
        </w:r>
      </w:ins>
    </w:p>
    <w:p w14:paraId="26C9CDA8" w14:textId="77777777" w:rsidR="00E667D1" w:rsidRDefault="00E667D1" w:rsidP="00E667D1">
      <w:pPr>
        <w:rPr>
          <w:ins w:id="3629" w:author="Lin, Yuanyuan" w:date="2019-12-07T13:55:00Z"/>
        </w:rPr>
      </w:pPr>
      <w:ins w:id="3630" w:author="Lin, Yuanyuan" w:date="2019-12-07T13:55:00Z">
        <w:r>
          <w:t xml:space="preserve">  </w:t>
        </w:r>
        <w:proofErr w:type="spellStart"/>
        <w:r>
          <w:t>geom_boxplot</w:t>
        </w:r>
        <w:proofErr w:type="spellEnd"/>
        <w:r>
          <w:t>() +</w:t>
        </w:r>
      </w:ins>
    </w:p>
    <w:p w14:paraId="26E37442" w14:textId="77777777" w:rsidR="00E667D1" w:rsidRDefault="00E667D1" w:rsidP="00E667D1">
      <w:pPr>
        <w:rPr>
          <w:ins w:id="3631" w:author="Lin, Yuanyuan" w:date="2019-12-07T13:55:00Z"/>
        </w:rPr>
      </w:pPr>
      <w:ins w:id="3632" w:author="Lin, Yuanyuan" w:date="2019-12-07T13:55:00Z">
        <w:r>
          <w:t xml:space="preserve">  </w:t>
        </w:r>
        <w:proofErr w:type="spellStart"/>
        <w:r>
          <w:t>geom_jitter</w:t>
        </w:r>
        <w:proofErr w:type="spellEnd"/>
        <w:r>
          <w:t>(alpha = 0.1)+</w:t>
        </w:r>
      </w:ins>
    </w:p>
    <w:p w14:paraId="7EEFD3BA" w14:textId="77777777" w:rsidR="00E667D1" w:rsidRDefault="00E667D1" w:rsidP="00E667D1">
      <w:pPr>
        <w:rPr>
          <w:ins w:id="3633" w:author="Lin, Yuanyuan" w:date="2019-12-07T13:55:00Z"/>
        </w:rPr>
      </w:pPr>
      <w:ins w:id="3634" w:author="Lin, Yuanyuan" w:date="2019-12-07T13:55:00Z">
        <w:r>
          <w:t xml:space="preserve">  </w:t>
        </w:r>
        <w:proofErr w:type="spellStart"/>
        <w:r>
          <w:t>coord_cartesian</w:t>
        </w:r>
        <w:proofErr w:type="spellEnd"/>
        <w:r>
          <w:t>(</w:t>
        </w:r>
        <w:proofErr w:type="spellStart"/>
        <w:r>
          <w:t>ylim</w:t>
        </w:r>
        <w:proofErr w:type="spellEnd"/>
        <w:r>
          <w:t>=c(0,1500))+</w:t>
        </w:r>
      </w:ins>
    </w:p>
    <w:p w14:paraId="519A78E9" w14:textId="77777777" w:rsidR="00E667D1" w:rsidRDefault="00E667D1" w:rsidP="00E667D1">
      <w:pPr>
        <w:rPr>
          <w:ins w:id="3635" w:author="Lin, Yuanyuan" w:date="2019-12-07T13:55:00Z"/>
        </w:rPr>
      </w:pPr>
      <w:ins w:id="3636" w:author="Lin, Yuanyuan" w:date="2019-12-07T13:55:00Z">
        <w:r>
          <w:t xml:space="preserve">theme( </w:t>
        </w:r>
        <w:proofErr w:type="spellStart"/>
        <w:r>
          <w:t>axis.text.x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2E1D63AE" w14:textId="77777777" w:rsidR="00E667D1" w:rsidRDefault="00E667D1" w:rsidP="00E667D1">
      <w:pPr>
        <w:rPr>
          <w:ins w:id="3637" w:author="Lin, Yuanyuan" w:date="2019-12-07T13:55:00Z"/>
        </w:rPr>
      </w:pPr>
      <w:ins w:id="3638" w:author="Lin, Yuanyuan" w:date="2019-12-07T13:55:00Z">
        <w:r>
          <w:t xml:space="preserve"> </w:t>
        </w:r>
        <w:proofErr w:type="spellStart"/>
        <w:r>
          <w:t>xlab</w:t>
        </w:r>
        <w:proofErr w:type="spellEnd"/>
        <w:r>
          <w:t xml:space="preserve">('Security Deposit') + </w:t>
        </w:r>
      </w:ins>
    </w:p>
    <w:p w14:paraId="3885C64E" w14:textId="77777777" w:rsidR="00E667D1" w:rsidRDefault="00E667D1" w:rsidP="00E667D1">
      <w:pPr>
        <w:rPr>
          <w:ins w:id="3639" w:author="Lin, Yuanyuan" w:date="2019-12-07T13:55:00Z"/>
        </w:rPr>
      </w:pPr>
      <w:ins w:id="3640" w:author="Lin, Yuanyuan" w:date="2019-12-07T13:55:00Z">
        <w:r>
          <w:t xml:space="preserve">  labs(title = "Numbers of security_deposit")+</w:t>
        </w:r>
      </w:ins>
    </w:p>
    <w:p w14:paraId="7F156BBC" w14:textId="77777777" w:rsidR="00E667D1" w:rsidRDefault="00E667D1" w:rsidP="00E667D1">
      <w:pPr>
        <w:rPr>
          <w:ins w:id="3641" w:author="Lin, Yuanyuan" w:date="2019-12-07T13:55:00Z"/>
        </w:rPr>
      </w:pPr>
      <w:ins w:id="3642" w:author="Lin, Yuanyuan" w:date="2019-12-07T13:55:00Z">
        <w:r>
          <w:t xml:space="preserve">  </w:t>
        </w:r>
        <w:proofErr w:type="spellStart"/>
        <w:r>
          <w:t>scale_fill_viridis_d</w:t>
        </w:r>
        <w:proofErr w:type="spellEnd"/>
        <w:r>
          <w:t>(option = "</w:t>
        </w:r>
        <w:proofErr w:type="spellStart"/>
        <w:r>
          <w:t>viridis</w:t>
        </w:r>
        <w:proofErr w:type="spellEnd"/>
        <w:r>
          <w:t>") +</w:t>
        </w:r>
      </w:ins>
    </w:p>
    <w:p w14:paraId="73D2FD7C" w14:textId="77777777" w:rsidR="00E667D1" w:rsidRDefault="00E667D1" w:rsidP="00E667D1">
      <w:pPr>
        <w:rPr>
          <w:ins w:id="3643" w:author="Lin, Yuanyuan" w:date="2019-12-07T13:55:00Z"/>
        </w:rPr>
      </w:pPr>
      <w:ins w:id="3644" w:author="Lin, Yuanyuan" w:date="2019-12-07T13:55:00Z">
        <w:r>
          <w:t xml:space="preserve"> </w:t>
        </w:r>
        <w:proofErr w:type="spellStart"/>
        <w:r>
          <w:t>scale_color_viridis_d</w:t>
        </w:r>
        <w:proofErr w:type="spellEnd"/>
        <w:r>
          <w:t>(option = "</w:t>
        </w:r>
        <w:proofErr w:type="spellStart"/>
        <w:r>
          <w:t>viridis</w:t>
        </w:r>
        <w:proofErr w:type="spellEnd"/>
        <w:r>
          <w:t>") +</w:t>
        </w:r>
      </w:ins>
    </w:p>
    <w:p w14:paraId="0053775C" w14:textId="77777777" w:rsidR="00E667D1" w:rsidRDefault="00E667D1" w:rsidP="00E667D1">
      <w:pPr>
        <w:rPr>
          <w:ins w:id="3645" w:author="Lin, Yuanyuan" w:date="2019-12-07T13:55:00Z"/>
        </w:rPr>
      </w:pPr>
      <w:ins w:id="3646" w:author="Lin, Yuanyuan" w:date="2019-12-07T13:55:00Z">
        <w:r>
          <w:t xml:space="preserve"> </w:t>
        </w:r>
        <w:proofErr w:type="spellStart"/>
        <w:r>
          <w:t>theme_pander</w:t>
        </w:r>
        <w:proofErr w:type="spellEnd"/>
        <w:r>
          <w:t xml:space="preserve">() </w:t>
        </w:r>
      </w:ins>
    </w:p>
    <w:p w14:paraId="1D16BAE6" w14:textId="77777777" w:rsidR="00E667D1" w:rsidRDefault="00E667D1" w:rsidP="00E667D1">
      <w:pPr>
        <w:rPr>
          <w:ins w:id="3647" w:author="Lin, Yuanyuan" w:date="2019-12-07T13:55:00Z"/>
        </w:rPr>
      </w:pPr>
    </w:p>
    <w:p w14:paraId="0C0CBF0F" w14:textId="77777777" w:rsidR="00E667D1" w:rsidRDefault="00E667D1" w:rsidP="00E667D1">
      <w:pPr>
        <w:rPr>
          <w:ins w:id="3648" w:author="Lin, Yuanyuan" w:date="2019-12-07T13:55:00Z"/>
        </w:rPr>
      </w:pPr>
      <w:proofErr w:type="spellStart"/>
      <w:ins w:id="3649" w:author="Lin, Yuanyuan" w:date="2019-12-07T13:55:00Z">
        <w:r>
          <w:t>ggplot</w:t>
        </w:r>
        <w:proofErr w:type="spellEnd"/>
        <w:r>
          <w:t>(</w:t>
        </w:r>
        <w:proofErr w:type="spellStart"/>
        <w:r>
          <w:t>aes</w:t>
        </w:r>
        <w:proofErr w:type="spellEnd"/>
        <w:r>
          <w:t xml:space="preserve">(x = </w:t>
        </w:r>
        <w:proofErr w:type="spellStart"/>
        <w:r>
          <w:t>room_type</w:t>
        </w:r>
        <w:proofErr w:type="spellEnd"/>
        <w:r>
          <w:t xml:space="preserve">, y = </w:t>
        </w:r>
        <w:proofErr w:type="spellStart"/>
        <w:r>
          <w:t>cleaning_fee,color</w:t>
        </w:r>
        <w:proofErr w:type="spellEnd"/>
        <w:r>
          <w:t>=</w:t>
        </w:r>
        <w:proofErr w:type="spellStart"/>
        <w:r>
          <w:t>room_type,fill</w:t>
        </w:r>
        <w:proofErr w:type="spellEnd"/>
        <w:r>
          <w:t>=</w:t>
        </w:r>
        <w:proofErr w:type="spellStart"/>
        <w:r>
          <w:t>room_type</w:t>
        </w:r>
        <w:proofErr w:type="spellEnd"/>
        <w:r>
          <w:t>), data = list) +</w:t>
        </w:r>
      </w:ins>
    </w:p>
    <w:p w14:paraId="600A5879" w14:textId="77777777" w:rsidR="00E667D1" w:rsidRDefault="00E667D1" w:rsidP="00E667D1">
      <w:pPr>
        <w:rPr>
          <w:ins w:id="3650" w:author="Lin, Yuanyuan" w:date="2019-12-07T13:55:00Z"/>
        </w:rPr>
      </w:pPr>
      <w:ins w:id="3651" w:author="Lin, Yuanyuan" w:date="2019-12-07T13:55:00Z">
        <w:r>
          <w:t xml:space="preserve">  </w:t>
        </w:r>
        <w:proofErr w:type="spellStart"/>
        <w:r>
          <w:t>geom_boxplot</w:t>
        </w:r>
        <w:proofErr w:type="spellEnd"/>
        <w:r>
          <w:t>() +</w:t>
        </w:r>
      </w:ins>
    </w:p>
    <w:p w14:paraId="07F0F260" w14:textId="77777777" w:rsidR="00E667D1" w:rsidRDefault="00E667D1" w:rsidP="00E667D1">
      <w:pPr>
        <w:rPr>
          <w:ins w:id="3652" w:author="Lin, Yuanyuan" w:date="2019-12-07T13:55:00Z"/>
        </w:rPr>
      </w:pPr>
      <w:ins w:id="3653" w:author="Lin, Yuanyuan" w:date="2019-12-07T13:55:00Z">
        <w:r>
          <w:t xml:space="preserve">  </w:t>
        </w:r>
        <w:proofErr w:type="spellStart"/>
        <w:r>
          <w:t>geom_jitter</w:t>
        </w:r>
        <w:proofErr w:type="spellEnd"/>
        <w:r>
          <w:t>(alpha = 0.1)+</w:t>
        </w:r>
      </w:ins>
    </w:p>
    <w:p w14:paraId="418F0D3D" w14:textId="77777777" w:rsidR="00E667D1" w:rsidRDefault="00E667D1" w:rsidP="00E667D1">
      <w:pPr>
        <w:rPr>
          <w:ins w:id="3654" w:author="Lin, Yuanyuan" w:date="2019-12-07T13:55:00Z"/>
        </w:rPr>
      </w:pPr>
      <w:ins w:id="3655" w:author="Lin, Yuanyuan" w:date="2019-12-07T13:55:00Z">
        <w:r>
          <w:t xml:space="preserve">  </w:t>
        </w:r>
        <w:proofErr w:type="spellStart"/>
        <w:r>
          <w:t>coord_cartesian</w:t>
        </w:r>
        <w:proofErr w:type="spellEnd"/>
        <w:r>
          <w:t>(</w:t>
        </w:r>
        <w:proofErr w:type="spellStart"/>
        <w:r>
          <w:t>ylim</w:t>
        </w:r>
        <w:proofErr w:type="spellEnd"/>
        <w:r>
          <w:t>=c(0,200))+</w:t>
        </w:r>
      </w:ins>
    </w:p>
    <w:p w14:paraId="27FBB820" w14:textId="77777777" w:rsidR="00E667D1" w:rsidRDefault="00E667D1" w:rsidP="00E667D1">
      <w:pPr>
        <w:rPr>
          <w:ins w:id="3656" w:author="Lin, Yuanyuan" w:date="2019-12-07T13:55:00Z"/>
        </w:rPr>
      </w:pPr>
      <w:ins w:id="3657" w:author="Lin, Yuanyuan" w:date="2019-12-07T13:55:00Z">
        <w:r>
          <w:t xml:space="preserve">theme( </w:t>
        </w:r>
        <w:proofErr w:type="spellStart"/>
        <w:r>
          <w:t>axis.text.x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7ED36ABA" w14:textId="77777777" w:rsidR="00E667D1" w:rsidRDefault="00E667D1" w:rsidP="00E667D1">
      <w:pPr>
        <w:rPr>
          <w:ins w:id="3658" w:author="Lin, Yuanyuan" w:date="2019-12-07T13:55:00Z"/>
        </w:rPr>
      </w:pPr>
      <w:ins w:id="3659" w:author="Lin, Yuanyuan" w:date="2019-12-07T13:55:00Z">
        <w:r>
          <w:t xml:space="preserve"> </w:t>
        </w:r>
        <w:proofErr w:type="spellStart"/>
        <w:r>
          <w:t>xlab</w:t>
        </w:r>
        <w:proofErr w:type="spellEnd"/>
        <w:r>
          <w:t xml:space="preserve">('Cleaning Fee') + </w:t>
        </w:r>
      </w:ins>
    </w:p>
    <w:p w14:paraId="0FB2703D" w14:textId="77777777" w:rsidR="00E667D1" w:rsidRDefault="00E667D1" w:rsidP="00E667D1">
      <w:pPr>
        <w:rPr>
          <w:ins w:id="3660" w:author="Lin, Yuanyuan" w:date="2019-12-07T13:55:00Z"/>
        </w:rPr>
      </w:pPr>
      <w:ins w:id="3661" w:author="Lin, Yuanyuan" w:date="2019-12-07T13:55:00Z">
        <w:r>
          <w:t xml:space="preserve">  labs(title = "Cleaning Fee")+</w:t>
        </w:r>
      </w:ins>
    </w:p>
    <w:p w14:paraId="4B8881A4" w14:textId="77777777" w:rsidR="00E667D1" w:rsidRDefault="00E667D1" w:rsidP="00E667D1">
      <w:pPr>
        <w:rPr>
          <w:ins w:id="3662" w:author="Lin, Yuanyuan" w:date="2019-12-07T13:55:00Z"/>
        </w:rPr>
      </w:pPr>
      <w:ins w:id="3663" w:author="Lin, Yuanyuan" w:date="2019-12-07T13:55:00Z">
        <w:r>
          <w:t xml:space="preserve">  </w:t>
        </w:r>
        <w:proofErr w:type="spellStart"/>
        <w:r>
          <w:t>scale_fill_viridis_d</w:t>
        </w:r>
        <w:proofErr w:type="spellEnd"/>
        <w:r>
          <w:t>(option = "</w:t>
        </w:r>
        <w:proofErr w:type="spellStart"/>
        <w:r>
          <w:t>viridis</w:t>
        </w:r>
        <w:proofErr w:type="spellEnd"/>
        <w:r>
          <w:t>") +</w:t>
        </w:r>
      </w:ins>
    </w:p>
    <w:p w14:paraId="4EE2543B" w14:textId="77777777" w:rsidR="00E667D1" w:rsidRDefault="00E667D1" w:rsidP="00E667D1">
      <w:pPr>
        <w:rPr>
          <w:ins w:id="3664" w:author="Lin, Yuanyuan" w:date="2019-12-07T13:55:00Z"/>
        </w:rPr>
      </w:pPr>
      <w:ins w:id="3665" w:author="Lin, Yuanyuan" w:date="2019-12-07T13:55:00Z">
        <w:r>
          <w:t xml:space="preserve"> </w:t>
        </w:r>
        <w:proofErr w:type="spellStart"/>
        <w:r>
          <w:t>scale_color_viridis_d</w:t>
        </w:r>
        <w:proofErr w:type="spellEnd"/>
        <w:r>
          <w:t>(option = "</w:t>
        </w:r>
        <w:proofErr w:type="spellStart"/>
        <w:r>
          <w:t>viridis</w:t>
        </w:r>
        <w:proofErr w:type="spellEnd"/>
        <w:r>
          <w:t>") +</w:t>
        </w:r>
      </w:ins>
    </w:p>
    <w:p w14:paraId="5BC64B9A" w14:textId="77777777" w:rsidR="00E667D1" w:rsidRDefault="00E667D1" w:rsidP="00E667D1">
      <w:pPr>
        <w:rPr>
          <w:ins w:id="3666" w:author="Lin, Yuanyuan" w:date="2019-12-07T13:55:00Z"/>
        </w:rPr>
      </w:pPr>
      <w:ins w:id="3667" w:author="Lin, Yuanyuan" w:date="2019-12-07T13:55:00Z">
        <w:r>
          <w:t xml:space="preserve"> </w:t>
        </w:r>
        <w:proofErr w:type="spellStart"/>
        <w:r>
          <w:t>theme_pander</w:t>
        </w:r>
        <w:proofErr w:type="spellEnd"/>
        <w:r>
          <w:t xml:space="preserve">() </w:t>
        </w:r>
      </w:ins>
    </w:p>
    <w:p w14:paraId="614F2990" w14:textId="77777777" w:rsidR="00E667D1" w:rsidRDefault="00E667D1" w:rsidP="00E667D1">
      <w:pPr>
        <w:rPr>
          <w:ins w:id="3668" w:author="Lin, Yuanyuan" w:date="2019-12-07T13:55:00Z"/>
        </w:rPr>
      </w:pPr>
    </w:p>
    <w:p w14:paraId="34FA5241" w14:textId="77777777" w:rsidR="00E667D1" w:rsidRDefault="00E667D1" w:rsidP="00E667D1">
      <w:pPr>
        <w:rPr>
          <w:ins w:id="3669" w:author="Lin, Yuanyuan" w:date="2019-12-07T13:55:00Z"/>
        </w:rPr>
      </w:pPr>
    </w:p>
    <w:p w14:paraId="5F8FAACE" w14:textId="77777777" w:rsidR="00E667D1" w:rsidRDefault="00E667D1" w:rsidP="00E667D1">
      <w:pPr>
        <w:rPr>
          <w:ins w:id="3670" w:author="Lin, Yuanyuan" w:date="2019-12-07T13:55:00Z"/>
        </w:rPr>
      </w:pPr>
      <w:ins w:id="3671" w:author="Lin, Yuanyuan" w:date="2019-12-07T13:55:00Z">
        <w:r>
          <w:t>#number of booking records based on room type</w:t>
        </w:r>
      </w:ins>
    </w:p>
    <w:p w14:paraId="259890EF" w14:textId="77777777" w:rsidR="00E667D1" w:rsidRDefault="00E667D1" w:rsidP="00E667D1">
      <w:pPr>
        <w:rPr>
          <w:ins w:id="3672" w:author="Lin, Yuanyuan" w:date="2019-12-07T13:55:00Z"/>
        </w:rPr>
      </w:pPr>
      <w:ins w:id="3673" w:author="Lin, Yuanyuan" w:date="2019-12-07T13:55:00Z">
        <w:r>
          <w:t>m&lt;-</w:t>
        </w:r>
        <w:proofErr w:type="spellStart"/>
        <w:r>
          <w:t>ggplot</w:t>
        </w:r>
        <w:proofErr w:type="spellEnd"/>
        <w:r>
          <w:t>(</w:t>
        </w:r>
        <w:proofErr w:type="spellStart"/>
        <w:r>
          <w:t>aes</w:t>
        </w:r>
        <w:proofErr w:type="spellEnd"/>
        <w:r>
          <w:t xml:space="preserve">(x = </w:t>
        </w:r>
        <w:proofErr w:type="spellStart"/>
        <w:r>
          <w:t>price,fill</w:t>
        </w:r>
        <w:proofErr w:type="spellEnd"/>
        <w:r>
          <w:t>=</w:t>
        </w:r>
        <w:proofErr w:type="spellStart"/>
        <w:r>
          <w:t>room_type,color</w:t>
        </w:r>
        <w:proofErr w:type="spellEnd"/>
        <w:r>
          <w:t>=</w:t>
        </w:r>
        <w:proofErr w:type="spellStart"/>
        <w:r>
          <w:t>room_type</w:t>
        </w:r>
        <w:proofErr w:type="spellEnd"/>
        <w:r>
          <w:t>), data = list) +</w:t>
        </w:r>
      </w:ins>
    </w:p>
    <w:p w14:paraId="68FCE11C" w14:textId="77777777" w:rsidR="00E667D1" w:rsidRDefault="00E667D1" w:rsidP="00E667D1">
      <w:pPr>
        <w:rPr>
          <w:ins w:id="3674" w:author="Lin, Yuanyuan" w:date="2019-12-07T13:55:00Z"/>
        </w:rPr>
      </w:pPr>
      <w:ins w:id="3675" w:author="Lin, Yuanyuan" w:date="2019-12-07T13:55:00Z">
        <w:r>
          <w:t xml:space="preserve">  </w:t>
        </w:r>
        <w:proofErr w:type="spellStart"/>
        <w:r>
          <w:t>geom_histogram</w:t>
        </w:r>
        <w:proofErr w:type="spellEnd"/>
        <w:r>
          <w:t>()+</w:t>
        </w:r>
      </w:ins>
    </w:p>
    <w:p w14:paraId="4854E988" w14:textId="77777777" w:rsidR="00E667D1" w:rsidRDefault="00E667D1" w:rsidP="00E667D1">
      <w:pPr>
        <w:rPr>
          <w:ins w:id="3676" w:author="Lin, Yuanyuan" w:date="2019-12-07T13:55:00Z"/>
        </w:rPr>
      </w:pPr>
      <w:ins w:id="3677" w:author="Lin, Yuanyuan" w:date="2019-12-07T13:55:00Z">
        <w:r>
          <w:t xml:space="preserve">  </w:t>
        </w:r>
        <w:proofErr w:type="spellStart"/>
        <w:r>
          <w:t>facet_wrap</w:t>
        </w:r>
        <w:proofErr w:type="spellEnd"/>
        <w:r>
          <w:t>(~</w:t>
        </w:r>
        <w:proofErr w:type="spellStart"/>
        <w:r>
          <w:t>room_type</w:t>
        </w:r>
        <w:proofErr w:type="spellEnd"/>
        <w:r>
          <w:t>)+</w:t>
        </w:r>
        <w:proofErr w:type="spellStart"/>
        <w:r>
          <w:t>xlim</w:t>
        </w:r>
        <w:proofErr w:type="spellEnd"/>
        <w:r>
          <w:t>(0, 500)+</w:t>
        </w:r>
      </w:ins>
    </w:p>
    <w:p w14:paraId="7C8FD1A2" w14:textId="77777777" w:rsidR="00E667D1" w:rsidRDefault="00E667D1" w:rsidP="00E667D1">
      <w:pPr>
        <w:rPr>
          <w:ins w:id="3678" w:author="Lin, Yuanyuan" w:date="2019-12-07T13:55:00Z"/>
        </w:rPr>
      </w:pPr>
      <w:ins w:id="3679" w:author="Lin, Yuanyuan" w:date="2019-12-07T13:55:00Z">
        <w:r>
          <w:lastRenderedPageBreak/>
          <w:t xml:space="preserve">  theme( </w:t>
        </w:r>
        <w:proofErr w:type="spellStart"/>
        <w:r>
          <w:t>axis.text.x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346A1BC7" w14:textId="77777777" w:rsidR="00E667D1" w:rsidRDefault="00E667D1" w:rsidP="00E667D1">
      <w:pPr>
        <w:rPr>
          <w:ins w:id="3680" w:author="Lin, Yuanyuan" w:date="2019-12-07T13:55:00Z"/>
        </w:rPr>
      </w:pPr>
      <w:ins w:id="3681" w:author="Lin, Yuanyuan" w:date="2019-12-07T13:55:00Z">
        <w:r>
          <w:t xml:space="preserve"> labs(x = "Price", y = " Count") +</w:t>
        </w:r>
      </w:ins>
    </w:p>
    <w:p w14:paraId="65B878BB" w14:textId="77777777" w:rsidR="00E667D1" w:rsidRDefault="00E667D1" w:rsidP="00E667D1">
      <w:pPr>
        <w:rPr>
          <w:ins w:id="3682" w:author="Lin, Yuanyuan" w:date="2019-12-07T13:55:00Z"/>
        </w:rPr>
      </w:pPr>
      <w:ins w:id="3683" w:author="Lin, Yuanyuan" w:date="2019-12-07T13:55:00Z">
        <w:r>
          <w:t xml:space="preserve">  </w:t>
        </w:r>
        <w:proofErr w:type="spellStart"/>
        <w:r>
          <w:t>ggtitle</w:t>
        </w:r>
        <w:proofErr w:type="spellEnd"/>
        <w:r>
          <w:t>("Number of Booking Records among each Room Type")+</w:t>
        </w:r>
      </w:ins>
    </w:p>
    <w:p w14:paraId="70FC9D29" w14:textId="77777777" w:rsidR="00E667D1" w:rsidRDefault="00E667D1" w:rsidP="00E667D1">
      <w:pPr>
        <w:rPr>
          <w:ins w:id="3684" w:author="Lin, Yuanyuan" w:date="2019-12-07T13:55:00Z"/>
        </w:rPr>
      </w:pPr>
      <w:ins w:id="3685" w:author="Lin, Yuanyuan" w:date="2019-12-07T13:55:00Z">
        <w:r>
          <w:t xml:space="preserve">  </w:t>
        </w:r>
        <w:proofErr w:type="spellStart"/>
        <w:r>
          <w:t>scale_fill_viridis_d</w:t>
        </w:r>
        <w:proofErr w:type="spellEnd"/>
        <w:r>
          <w:t>(option = "</w:t>
        </w:r>
        <w:proofErr w:type="spellStart"/>
        <w:r>
          <w:t>viridis</w:t>
        </w:r>
        <w:proofErr w:type="spellEnd"/>
        <w:r>
          <w:t>") +</w:t>
        </w:r>
      </w:ins>
    </w:p>
    <w:p w14:paraId="26261812" w14:textId="77777777" w:rsidR="00E667D1" w:rsidRDefault="00E667D1" w:rsidP="00E667D1">
      <w:pPr>
        <w:rPr>
          <w:ins w:id="3686" w:author="Lin, Yuanyuan" w:date="2019-12-07T13:55:00Z"/>
        </w:rPr>
      </w:pPr>
      <w:ins w:id="3687" w:author="Lin, Yuanyuan" w:date="2019-12-07T13:55:00Z">
        <w:r>
          <w:t xml:space="preserve"> </w:t>
        </w:r>
        <w:proofErr w:type="spellStart"/>
        <w:r>
          <w:t>scale_color_viridis_d</w:t>
        </w:r>
        <w:proofErr w:type="spellEnd"/>
        <w:r>
          <w:t>(option = "</w:t>
        </w:r>
        <w:proofErr w:type="spellStart"/>
        <w:r>
          <w:t>viridis</w:t>
        </w:r>
        <w:proofErr w:type="spellEnd"/>
        <w:r>
          <w:t>") +</w:t>
        </w:r>
      </w:ins>
    </w:p>
    <w:p w14:paraId="1E762CDA" w14:textId="77777777" w:rsidR="00E667D1" w:rsidRDefault="00E667D1" w:rsidP="00E667D1">
      <w:pPr>
        <w:rPr>
          <w:ins w:id="3688" w:author="Lin, Yuanyuan" w:date="2019-12-07T13:55:00Z"/>
        </w:rPr>
      </w:pPr>
      <w:ins w:id="3689" w:author="Lin, Yuanyuan" w:date="2019-12-07T13:55:00Z">
        <w:r>
          <w:t xml:space="preserve"> </w:t>
        </w:r>
        <w:proofErr w:type="spellStart"/>
        <w:r>
          <w:t>theme_pander</w:t>
        </w:r>
        <w:proofErr w:type="spellEnd"/>
        <w:r>
          <w:t xml:space="preserve">() </w:t>
        </w:r>
      </w:ins>
    </w:p>
    <w:p w14:paraId="36A37785" w14:textId="77777777" w:rsidR="00E667D1" w:rsidRDefault="00E667D1" w:rsidP="00E667D1">
      <w:pPr>
        <w:rPr>
          <w:ins w:id="3690" w:author="Lin, Yuanyuan" w:date="2019-12-07T13:55:00Z"/>
        </w:rPr>
      </w:pPr>
      <w:ins w:id="3691" w:author="Lin, Yuanyuan" w:date="2019-12-07T13:55:00Z">
        <w:r>
          <w:t>m</w:t>
        </w:r>
      </w:ins>
    </w:p>
    <w:p w14:paraId="38906E2F" w14:textId="77777777" w:rsidR="00E667D1" w:rsidRDefault="00E667D1" w:rsidP="00E667D1">
      <w:pPr>
        <w:rPr>
          <w:ins w:id="3692" w:author="Lin, Yuanyuan" w:date="2019-12-07T13:55:00Z"/>
        </w:rPr>
      </w:pPr>
      <w:ins w:id="3693" w:author="Lin, Yuanyuan" w:date="2019-12-07T13:55:00Z">
        <w:r>
          <w:t>#room type numbers in each category</w:t>
        </w:r>
      </w:ins>
    </w:p>
    <w:p w14:paraId="17DFD539" w14:textId="77777777" w:rsidR="00E667D1" w:rsidRDefault="00E667D1" w:rsidP="00E667D1">
      <w:pPr>
        <w:rPr>
          <w:ins w:id="3694" w:author="Lin, Yuanyuan" w:date="2019-12-07T13:55:00Z"/>
        </w:rPr>
      </w:pPr>
      <w:ins w:id="3695" w:author="Lin, Yuanyuan" w:date="2019-12-07T13:55:00Z">
        <w:r>
          <w:t>library(</w:t>
        </w:r>
        <w:proofErr w:type="spellStart"/>
        <w:r>
          <w:t>dplyr</w:t>
        </w:r>
        <w:proofErr w:type="spellEnd"/>
        <w:r>
          <w:t>)</w:t>
        </w:r>
      </w:ins>
    </w:p>
    <w:p w14:paraId="01039E83" w14:textId="77777777" w:rsidR="00E667D1" w:rsidRDefault="00E667D1" w:rsidP="00E667D1">
      <w:pPr>
        <w:rPr>
          <w:ins w:id="3696" w:author="Lin, Yuanyuan" w:date="2019-12-07T13:55:00Z"/>
        </w:rPr>
      </w:pPr>
      <w:proofErr w:type="spellStart"/>
      <w:ins w:id="3697" w:author="Lin, Yuanyuan" w:date="2019-12-07T13:55:00Z">
        <w:r>
          <w:t>list_roomtype</w:t>
        </w:r>
        <w:proofErr w:type="spellEnd"/>
        <w:r>
          <w:t>&lt;-list%&gt;%</w:t>
        </w:r>
        <w:proofErr w:type="spellStart"/>
        <w:r>
          <w:t>group_by</w:t>
        </w:r>
        <w:proofErr w:type="spellEnd"/>
        <w:r>
          <w:t>(</w:t>
        </w:r>
        <w:proofErr w:type="spellStart"/>
        <w:r>
          <w:t>list$room_type</w:t>
        </w:r>
        <w:proofErr w:type="spellEnd"/>
        <w:r>
          <w:t xml:space="preserve">) %&gt;% </w:t>
        </w:r>
        <w:proofErr w:type="spellStart"/>
        <w:r>
          <w:t>summarise</w:t>
        </w:r>
        <w:proofErr w:type="spellEnd"/>
        <w:r>
          <w:t>(number = n())%&gt;%arrange(desc(number))</w:t>
        </w:r>
      </w:ins>
    </w:p>
    <w:p w14:paraId="02E4C0EA" w14:textId="77777777" w:rsidR="00E667D1" w:rsidRDefault="00E667D1" w:rsidP="00E667D1">
      <w:pPr>
        <w:rPr>
          <w:ins w:id="3698" w:author="Lin, Yuanyuan" w:date="2019-12-07T13:55:00Z"/>
        </w:rPr>
      </w:pPr>
      <w:ins w:id="3699" w:author="Lin, Yuanyuan" w:date="2019-12-07T13:55:00Z">
        <w:r>
          <w:t>library(</w:t>
        </w:r>
        <w:proofErr w:type="spellStart"/>
        <w:r>
          <w:t>knitr</w:t>
        </w:r>
        <w:proofErr w:type="spellEnd"/>
        <w:r>
          <w:t>)</w:t>
        </w:r>
      </w:ins>
    </w:p>
    <w:p w14:paraId="1CC982C4" w14:textId="77777777" w:rsidR="00E667D1" w:rsidRDefault="00E667D1" w:rsidP="00E667D1">
      <w:pPr>
        <w:rPr>
          <w:ins w:id="3700" w:author="Lin, Yuanyuan" w:date="2019-12-07T13:55:00Z"/>
        </w:rPr>
      </w:pPr>
      <w:proofErr w:type="spellStart"/>
      <w:ins w:id="3701" w:author="Lin, Yuanyuan" w:date="2019-12-07T13:55:00Z">
        <w:r>
          <w:t>kable</w:t>
        </w:r>
        <w:proofErr w:type="spellEnd"/>
        <w:r>
          <w:t>(</w:t>
        </w:r>
        <w:proofErr w:type="spellStart"/>
        <w:r>
          <w:t>list_roomtype,format</w:t>
        </w:r>
        <w:proofErr w:type="spellEnd"/>
        <w:r>
          <w:t xml:space="preserve"> = "markdown")</w:t>
        </w:r>
      </w:ins>
    </w:p>
    <w:p w14:paraId="79AA4930" w14:textId="77777777" w:rsidR="00E667D1" w:rsidRDefault="00E667D1" w:rsidP="00E667D1">
      <w:pPr>
        <w:rPr>
          <w:ins w:id="3702" w:author="Lin, Yuanyuan" w:date="2019-12-07T13:55:00Z"/>
        </w:rPr>
      </w:pPr>
    </w:p>
    <w:p w14:paraId="06096CF2" w14:textId="77777777" w:rsidR="00E667D1" w:rsidRDefault="00E667D1" w:rsidP="00E667D1">
      <w:pPr>
        <w:rPr>
          <w:ins w:id="3703" w:author="Lin, Yuanyuan" w:date="2019-12-07T13:55:00Z"/>
        </w:rPr>
      </w:pPr>
      <w:ins w:id="3704" w:author="Lin, Yuanyuan" w:date="2019-12-07T13:55:00Z">
        <w:r>
          <w:t>library("</w:t>
        </w:r>
        <w:proofErr w:type="spellStart"/>
        <w:r>
          <w:t>RColorBrewer</w:t>
        </w:r>
        <w:proofErr w:type="spellEnd"/>
        <w:r>
          <w:t>")</w:t>
        </w:r>
      </w:ins>
    </w:p>
    <w:p w14:paraId="32A53CAF" w14:textId="77777777" w:rsidR="00E667D1" w:rsidRDefault="00E667D1" w:rsidP="00E667D1">
      <w:pPr>
        <w:rPr>
          <w:ins w:id="3705" w:author="Lin, Yuanyuan" w:date="2019-12-07T13:55:00Z"/>
        </w:rPr>
      </w:pPr>
      <w:ins w:id="3706" w:author="Lin, Yuanyuan" w:date="2019-12-07T13:55:00Z">
        <w:r>
          <w:t>#pie chart</w:t>
        </w:r>
      </w:ins>
    </w:p>
    <w:p w14:paraId="0815C4F8" w14:textId="77777777" w:rsidR="00E667D1" w:rsidRDefault="00E667D1" w:rsidP="00E667D1">
      <w:pPr>
        <w:rPr>
          <w:ins w:id="3707" w:author="Lin, Yuanyuan" w:date="2019-12-07T13:55:00Z"/>
        </w:rPr>
      </w:pPr>
      <w:ins w:id="3708" w:author="Lin, Yuanyuan" w:date="2019-12-07T13:55:00Z">
        <w:r>
          <w:t xml:space="preserve"># Pie Chart with Percentages </w:t>
        </w:r>
      </w:ins>
    </w:p>
    <w:p w14:paraId="463204D5" w14:textId="77777777" w:rsidR="00E667D1" w:rsidRDefault="00E667D1" w:rsidP="00E667D1">
      <w:pPr>
        <w:rPr>
          <w:ins w:id="3709" w:author="Lin, Yuanyuan" w:date="2019-12-07T13:55:00Z"/>
        </w:rPr>
      </w:pPr>
      <w:ins w:id="3710" w:author="Lin, Yuanyuan" w:date="2019-12-07T13:55:00Z">
        <w:r>
          <w:t>slices &lt;- c(28468, 14410, 1769, 406)</w:t>
        </w:r>
      </w:ins>
    </w:p>
    <w:p w14:paraId="07F035B3" w14:textId="77777777" w:rsidR="00E667D1" w:rsidRDefault="00E667D1" w:rsidP="00E667D1">
      <w:pPr>
        <w:rPr>
          <w:ins w:id="3711" w:author="Lin, Yuanyuan" w:date="2019-12-07T13:55:00Z"/>
        </w:rPr>
      </w:pPr>
      <w:proofErr w:type="spellStart"/>
      <w:ins w:id="3712" w:author="Lin, Yuanyuan" w:date="2019-12-07T13:55:00Z">
        <w:r>
          <w:t>lbls</w:t>
        </w:r>
        <w:proofErr w:type="spellEnd"/>
        <w:r>
          <w:t xml:space="preserve"> &lt;- c("Entire home/Apt", "Private Room", "Shared Room", "Hotel Room")</w:t>
        </w:r>
      </w:ins>
    </w:p>
    <w:p w14:paraId="2548D119" w14:textId="77777777" w:rsidR="00E667D1" w:rsidRDefault="00E667D1" w:rsidP="00E667D1">
      <w:pPr>
        <w:rPr>
          <w:ins w:id="3713" w:author="Lin, Yuanyuan" w:date="2019-12-07T13:55:00Z"/>
        </w:rPr>
      </w:pPr>
      <w:proofErr w:type="spellStart"/>
      <w:ins w:id="3714" w:author="Lin, Yuanyuan" w:date="2019-12-07T13:55:00Z">
        <w:r>
          <w:t>pct</w:t>
        </w:r>
        <w:proofErr w:type="spellEnd"/>
        <w:r>
          <w:t xml:space="preserve"> &lt;- round(slices/sum(slices)*100)</w:t>
        </w:r>
      </w:ins>
    </w:p>
    <w:p w14:paraId="758A60FA" w14:textId="77777777" w:rsidR="00E667D1" w:rsidRDefault="00E667D1" w:rsidP="00E667D1">
      <w:pPr>
        <w:rPr>
          <w:ins w:id="3715" w:author="Lin, Yuanyuan" w:date="2019-12-07T13:55:00Z"/>
        </w:rPr>
      </w:pPr>
      <w:proofErr w:type="spellStart"/>
      <w:ins w:id="3716" w:author="Lin, Yuanyuan" w:date="2019-12-07T13:55:00Z">
        <w:r>
          <w:t>lbls</w:t>
        </w:r>
        <w:proofErr w:type="spellEnd"/>
        <w:r>
          <w:t xml:space="preserve"> &lt;- paste(</w:t>
        </w:r>
        <w:proofErr w:type="spellStart"/>
        <w:r>
          <w:t>lbls</w:t>
        </w:r>
        <w:proofErr w:type="spellEnd"/>
        <w:r>
          <w:t xml:space="preserve">, </w:t>
        </w:r>
        <w:proofErr w:type="spellStart"/>
        <w:r>
          <w:t>pct</w:t>
        </w:r>
        <w:proofErr w:type="spellEnd"/>
        <w:r>
          <w:t xml:space="preserve">) # add </w:t>
        </w:r>
        <w:proofErr w:type="spellStart"/>
        <w:r>
          <w:t>percents</w:t>
        </w:r>
        <w:proofErr w:type="spellEnd"/>
        <w:r>
          <w:t xml:space="preserve"> to labels</w:t>
        </w:r>
      </w:ins>
    </w:p>
    <w:p w14:paraId="58B7602A" w14:textId="77777777" w:rsidR="00E667D1" w:rsidRDefault="00E667D1" w:rsidP="00E667D1">
      <w:pPr>
        <w:rPr>
          <w:ins w:id="3717" w:author="Lin, Yuanyuan" w:date="2019-12-07T13:55:00Z"/>
        </w:rPr>
      </w:pPr>
      <w:proofErr w:type="spellStart"/>
      <w:ins w:id="3718" w:author="Lin, Yuanyuan" w:date="2019-12-07T13:55:00Z">
        <w:r>
          <w:t>lbls</w:t>
        </w:r>
        <w:proofErr w:type="spellEnd"/>
        <w:r>
          <w:t xml:space="preserve"> &lt;- paste(</w:t>
        </w:r>
        <w:proofErr w:type="spellStart"/>
        <w:r>
          <w:t>lbls</w:t>
        </w:r>
        <w:proofErr w:type="spellEnd"/>
        <w:r>
          <w:t>,"%",</w:t>
        </w:r>
        <w:proofErr w:type="spellStart"/>
        <w:r>
          <w:t>sep</w:t>
        </w:r>
        <w:proofErr w:type="spellEnd"/>
        <w:r>
          <w:t>="") # ad % to labels</w:t>
        </w:r>
      </w:ins>
    </w:p>
    <w:p w14:paraId="0DF10327" w14:textId="77777777" w:rsidR="00E667D1" w:rsidRDefault="00E667D1" w:rsidP="00E667D1">
      <w:pPr>
        <w:rPr>
          <w:ins w:id="3719" w:author="Lin, Yuanyuan" w:date="2019-12-07T13:55:00Z"/>
        </w:rPr>
      </w:pPr>
      <w:proofErr w:type="spellStart"/>
      <w:ins w:id="3720" w:author="Lin, Yuanyuan" w:date="2019-12-07T13:55:00Z">
        <w:r>
          <w:t>coul</w:t>
        </w:r>
        <w:proofErr w:type="spellEnd"/>
        <w:r>
          <w:t xml:space="preserve"> &lt;- </w:t>
        </w:r>
        <w:proofErr w:type="spellStart"/>
        <w:r>
          <w:t>brewer.pal</w:t>
        </w:r>
        <w:proofErr w:type="spellEnd"/>
        <w:r>
          <w:t>(5, "</w:t>
        </w:r>
        <w:proofErr w:type="spellStart"/>
        <w:r>
          <w:t>BuPu</w:t>
        </w:r>
        <w:proofErr w:type="spellEnd"/>
        <w:r>
          <w:t xml:space="preserve">") </w:t>
        </w:r>
      </w:ins>
    </w:p>
    <w:p w14:paraId="7212A51D" w14:textId="77777777" w:rsidR="00E667D1" w:rsidRDefault="00E667D1" w:rsidP="00E667D1">
      <w:pPr>
        <w:rPr>
          <w:ins w:id="3721" w:author="Lin, Yuanyuan" w:date="2019-12-07T13:55:00Z"/>
        </w:rPr>
      </w:pPr>
      <w:ins w:id="3722" w:author="Lin, Yuanyuan" w:date="2019-12-07T13:55:00Z">
        <w:r>
          <w:t>pie(</w:t>
        </w:r>
        <w:proofErr w:type="spellStart"/>
        <w:r>
          <w:t>slices,labels</w:t>
        </w:r>
        <w:proofErr w:type="spellEnd"/>
        <w:r>
          <w:t xml:space="preserve"> = </w:t>
        </w:r>
        <w:proofErr w:type="spellStart"/>
        <w:r>
          <w:t>lbls</w:t>
        </w:r>
        <w:proofErr w:type="spellEnd"/>
        <w:r>
          <w:t>, col=</w:t>
        </w:r>
        <w:proofErr w:type="spellStart"/>
        <w:r>
          <w:t>coul</w:t>
        </w:r>
        <w:proofErr w:type="spellEnd"/>
        <w:r>
          <w:t>,</w:t>
        </w:r>
      </w:ins>
    </w:p>
    <w:p w14:paraId="50554158" w14:textId="77777777" w:rsidR="00E667D1" w:rsidRDefault="00E667D1" w:rsidP="00E667D1">
      <w:pPr>
        <w:rPr>
          <w:ins w:id="3723" w:author="Lin, Yuanyuan" w:date="2019-12-07T13:55:00Z"/>
        </w:rPr>
      </w:pPr>
      <w:ins w:id="3724" w:author="Lin, Yuanyuan" w:date="2019-12-07T13:55:00Z">
        <w:r>
          <w:t xml:space="preserve">   main="Pie Chart of Room Type")</w:t>
        </w:r>
      </w:ins>
    </w:p>
    <w:p w14:paraId="71B4639D" w14:textId="77777777" w:rsidR="00E667D1" w:rsidRDefault="00E667D1" w:rsidP="00E667D1">
      <w:pPr>
        <w:rPr>
          <w:ins w:id="3725" w:author="Lin, Yuanyuan" w:date="2019-12-07T13:55:00Z"/>
        </w:rPr>
      </w:pPr>
    </w:p>
    <w:p w14:paraId="305E6A9C" w14:textId="77777777" w:rsidR="00E667D1" w:rsidRDefault="00E667D1" w:rsidP="00E667D1">
      <w:pPr>
        <w:rPr>
          <w:ins w:id="3726" w:author="Lin, Yuanyuan" w:date="2019-12-07T13:55:00Z"/>
        </w:rPr>
      </w:pPr>
      <w:ins w:id="3727" w:author="Lin, Yuanyuan" w:date="2019-12-07T13:55:00Z">
        <w:r>
          <w:t>library(</w:t>
        </w:r>
        <w:proofErr w:type="spellStart"/>
        <w:r>
          <w:t>tidyverse</w:t>
        </w:r>
        <w:proofErr w:type="spellEnd"/>
        <w:r>
          <w:t>)</w:t>
        </w:r>
      </w:ins>
    </w:p>
    <w:p w14:paraId="312C9DCB" w14:textId="77777777" w:rsidR="00E667D1" w:rsidRDefault="00E667D1" w:rsidP="00E667D1">
      <w:pPr>
        <w:rPr>
          <w:ins w:id="3728" w:author="Lin, Yuanyuan" w:date="2019-12-07T13:55:00Z"/>
        </w:rPr>
      </w:pPr>
      <w:ins w:id="3729" w:author="Lin, Yuanyuan" w:date="2019-12-07T13:55:00Z">
        <w:r>
          <w:t>library(</w:t>
        </w:r>
        <w:proofErr w:type="spellStart"/>
        <w:r>
          <w:t>tidytext</w:t>
        </w:r>
        <w:proofErr w:type="spellEnd"/>
        <w:r>
          <w:t>)</w:t>
        </w:r>
      </w:ins>
    </w:p>
    <w:p w14:paraId="17AE344A" w14:textId="77777777" w:rsidR="00E667D1" w:rsidRDefault="00E667D1" w:rsidP="00E667D1">
      <w:pPr>
        <w:rPr>
          <w:ins w:id="3730" w:author="Lin, Yuanyuan" w:date="2019-12-07T13:55:00Z"/>
        </w:rPr>
      </w:pPr>
      <w:ins w:id="3731" w:author="Lin, Yuanyuan" w:date="2019-12-07T13:55:00Z">
        <w:r>
          <w:t>library(</w:t>
        </w:r>
        <w:proofErr w:type="spellStart"/>
        <w:r>
          <w:t>knitr</w:t>
        </w:r>
        <w:proofErr w:type="spellEnd"/>
        <w:r>
          <w:t>)</w:t>
        </w:r>
      </w:ins>
    </w:p>
    <w:p w14:paraId="1118AF90" w14:textId="77777777" w:rsidR="00E667D1" w:rsidRDefault="00E667D1" w:rsidP="00E667D1">
      <w:pPr>
        <w:rPr>
          <w:ins w:id="3732" w:author="Lin, Yuanyuan" w:date="2019-12-07T13:55:00Z"/>
        </w:rPr>
      </w:pPr>
      <w:ins w:id="3733" w:author="Lin, Yuanyuan" w:date="2019-12-07T13:55:00Z">
        <w:r>
          <w:t>library(</w:t>
        </w:r>
        <w:proofErr w:type="spellStart"/>
        <w:r>
          <w:t>textdata</w:t>
        </w:r>
        <w:proofErr w:type="spellEnd"/>
        <w:r>
          <w:t>)</w:t>
        </w:r>
      </w:ins>
    </w:p>
    <w:p w14:paraId="7B13CF05" w14:textId="77777777" w:rsidR="00E667D1" w:rsidRDefault="00E667D1" w:rsidP="00E667D1">
      <w:pPr>
        <w:rPr>
          <w:ins w:id="3734" w:author="Lin, Yuanyuan" w:date="2019-12-07T13:55:00Z"/>
        </w:rPr>
      </w:pPr>
      <w:ins w:id="3735" w:author="Lin, Yuanyuan" w:date="2019-12-07T13:55:00Z">
        <w:r>
          <w:t>library(</w:t>
        </w:r>
        <w:proofErr w:type="spellStart"/>
        <w:r>
          <w:t>magrittr</w:t>
        </w:r>
        <w:proofErr w:type="spellEnd"/>
        <w:r>
          <w:t>)</w:t>
        </w:r>
      </w:ins>
    </w:p>
    <w:p w14:paraId="41F9FD5C" w14:textId="77777777" w:rsidR="00E667D1" w:rsidRDefault="00E667D1" w:rsidP="00E667D1">
      <w:pPr>
        <w:rPr>
          <w:ins w:id="3736" w:author="Lin, Yuanyuan" w:date="2019-12-07T13:55:00Z"/>
        </w:rPr>
      </w:pPr>
    </w:p>
    <w:p w14:paraId="2E7986B8" w14:textId="77777777" w:rsidR="00E667D1" w:rsidRDefault="00E667D1" w:rsidP="00E667D1">
      <w:pPr>
        <w:rPr>
          <w:ins w:id="3737" w:author="Lin, Yuanyuan" w:date="2019-12-07T13:55:00Z"/>
        </w:rPr>
      </w:pPr>
      <w:ins w:id="3738" w:author="Lin, Yuanyuan" w:date="2019-12-07T13:55:00Z">
        <w:r>
          <w:t>summary&lt;-</w:t>
        </w:r>
        <w:proofErr w:type="spellStart"/>
        <w:r>
          <w:t>data.frame</w:t>
        </w:r>
        <w:proofErr w:type="spellEnd"/>
        <w:r>
          <w:t>(</w:t>
        </w:r>
        <w:proofErr w:type="spellStart"/>
        <w:r>
          <w:t>list$summary</w:t>
        </w:r>
        <w:proofErr w:type="spellEnd"/>
        <w:r>
          <w:t>)</w:t>
        </w:r>
      </w:ins>
    </w:p>
    <w:p w14:paraId="07320196" w14:textId="77777777" w:rsidR="00E667D1" w:rsidRDefault="00E667D1" w:rsidP="00E667D1">
      <w:pPr>
        <w:rPr>
          <w:ins w:id="3739" w:author="Lin, Yuanyuan" w:date="2019-12-07T13:55:00Z"/>
        </w:rPr>
      </w:pPr>
      <w:proofErr w:type="spellStart"/>
      <w:ins w:id="3740" w:author="Lin, Yuanyuan" w:date="2019-12-07T13:55:00Z">
        <w:r>
          <w:t>summary$list.summary</w:t>
        </w:r>
        <w:proofErr w:type="spellEnd"/>
        <w:r>
          <w:t>&lt;-</w:t>
        </w:r>
        <w:proofErr w:type="spellStart"/>
        <w:r>
          <w:t>as.character</w:t>
        </w:r>
        <w:proofErr w:type="spellEnd"/>
        <w:r>
          <w:t>(</w:t>
        </w:r>
        <w:proofErr w:type="spellStart"/>
        <w:r>
          <w:t>summary$list.summary</w:t>
        </w:r>
        <w:proofErr w:type="spellEnd"/>
        <w:r>
          <w:t>)</w:t>
        </w:r>
      </w:ins>
    </w:p>
    <w:p w14:paraId="24738892" w14:textId="77777777" w:rsidR="00E667D1" w:rsidRDefault="00E667D1" w:rsidP="00E667D1">
      <w:pPr>
        <w:rPr>
          <w:ins w:id="3741" w:author="Lin, Yuanyuan" w:date="2019-12-07T13:55:00Z"/>
        </w:rPr>
      </w:pPr>
      <w:proofErr w:type="spellStart"/>
      <w:ins w:id="3742" w:author="Lin, Yuanyuan" w:date="2019-12-07T13:55:00Z">
        <w:r>
          <w:t>tidy_word</w:t>
        </w:r>
        <w:proofErr w:type="spellEnd"/>
        <w:r>
          <w:t xml:space="preserve"> &lt;- summary %&gt;%</w:t>
        </w:r>
      </w:ins>
    </w:p>
    <w:p w14:paraId="7F4B21E7" w14:textId="77777777" w:rsidR="00E667D1" w:rsidRDefault="00E667D1" w:rsidP="00E667D1">
      <w:pPr>
        <w:rPr>
          <w:ins w:id="3743" w:author="Lin, Yuanyuan" w:date="2019-12-07T13:55:00Z"/>
        </w:rPr>
      </w:pPr>
      <w:ins w:id="3744" w:author="Lin, Yuanyuan" w:date="2019-12-07T13:55:00Z">
        <w:r>
          <w:t xml:space="preserve">  </w:t>
        </w:r>
        <w:proofErr w:type="spellStart"/>
        <w:r>
          <w:t>unnest_tokens</w:t>
        </w:r>
        <w:proofErr w:type="spellEnd"/>
        <w:r>
          <w:t>(</w:t>
        </w:r>
        <w:proofErr w:type="spellStart"/>
        <w:r>
          <w:t>word,list.summary</w:t>
        </w:r>
        <w:proofErr w:type="spellEnd"/>
        <w:r>
          <w:t>)</w:t>
        </w:r>
      </w:ins>
    </w:p>
    <w:p w14:paraId="00608518" w14:textId="77777777" w:rsidR="00E667D1" w:rsidRDefault="00E667D1" w:rsidP="00E667D1">
      <w:pPr>
        <w:rPr>
          <w:ins w:id="3745" w:author="Lin, Yuanyuan" w:date="2019-12-07T13:55:00Z"/>
        </w:rPr>
      </w:pPr>
    </w:p>
    <w:p w14:paraId="446FD7DA" w14:textId="77777777" w:rsidR="00E667D1" w:rsidRDefault="00E667D1" w:rsidP="00E667D1">
      <w:pPr>
        <w:rPr>
          <w:ins w:id="3746" w:author="Lin, Yuanyuan" w:date="2019-12-07T13:55:00Z"/>
        </w:rPr>
      </w:pPr>
      <w:ins w:id="3747" w:author="Lin, Yuanyuan" w:date="2019-12-07T13:55:00Z">
        <w:r>
          <w:t>#find the most frequently used words in summary</w:t>
        </w:r>
      </w:ins>
    </w:p>
    <w:p w14:paraId="11B894F3" w14:textId="77777777" w:rsidR="00E667D1" w:rsidRDefault="00E667D1" w:rsidP="00E667D1">
      <w:pPr>
        <w:rPr>
          <w:ins w:id="3748" w:author="Lin, Yuanyuan" w:date="2019-12-07T13:55:00Z"/>
        </w:rPr>
      </w:pPr>
      <w:ins w:id="3749" w:author="Lin, Yuanyuan" w:date="2019-12-07T13:55:00Z">
        <w:r>
          <w:t>library(</w:t>
        </w:r>
        <w:proofErr w:type="spellStart"/>
        <w:r>
          <w:t>wordcloud</w:t>
        </w:r>
        <w:proofErr w:type="spellEnd"/>
        <w:r>
          <w:t>)</w:t>
        </w:r>
      </w:ins>
    </w:p>
    <w:p w14:paraId="7136DE14" w14:textId="77777777" w:rsidR="00E667D1" w:rsidRDefault="00E667D1" w:rsidP="00E667D1">
      <w:pPr>
        <w:rPr>
          <w:ins w:id="3750" w:author="Lin, Yuanyuan" w:date="2019-12-07T13:55:00Z"/>
        </w:rPr>
      </w:pPr>
      <w:ins w:id="3751" w:author="Lin, Yuanyuan" w:date="2019-12-07T13:55:00Z">
        <w:r>
          <w:t>library(</w:t>
        </w:r>
        <w:proofErr w:type="spellStart"/>
        <w:r>
          <w:t>magrittr</w:t>
        </w:r>
        <w:proofErr w:type="spellEnd"/>
        <w:r>
          <w:t>)</w:t>
        </w:r>
      </w:ins>
    </w:p>
    <w:p w14:paraId="60F2A11F" w14:textId="77777777" w:rsidR="00E667D1" w:rsidRDefault="00E667D1" w:rsidP="00E667D1">
      <w:pPr>
        <w:rPr>
          <w:ins w:id="3752" w:author="Lin, Yuanyuan" w:date="2019-12-07T13:55:00Z"/>
        </w:rPr>
      </w:pPr>
      <w:proofErr w:type="spellStart"/>
      <w:ins w:id="3753" w:author="Lin, Yuanyuan" w:date="2019-12-07T13:55:00Z">
        <w:r>
          <w:t>tidy_word</w:t>
        </w:r>
        <w:proofErr w:type="spellEnd"/>
        <w:r>
          <w:t xml:space="preserve"> %&gt;%</w:t>
        </w:r>
      </w:ins>
    </w:p>
    <w:p w14:paraId="571C05D7" w14:textId="77777777" w:rsidR="00E667D1" w:rsidRDefault="00E667D1" w:rsidP="00E667D1">
      <w:pPr>
        <w:rPr>
          <w:ins w:id="3754" w:author="Lin, Yuanyuan" w:date="2019-12-07T13:55:00Z"/>
        </w:rPr>
      </w:pPr>
      <w:ins w:id="3755" w:author="Lin, Yuanyuan" w:date="2019-12-07T13:55:00Z">
        <w:r>
          <w:t xml:space="preserve">  </w:t>
        </w:r>
        <w:proofErr w:type="spellStart"/>
        <w:r>
          <w:t>anti_join</w:t>
        </w:r>
        <w:proofErr w:type="spellEnd"/>
        <w:r>
          <w:t>(</w:t>
        </w:r>
        <w:proofErr w:type="spellStart"/>
        <w:r>
          <w:t>stop_words</w:t>
        </w:r>
        <w:proofErr w:type="spellEnd"/>
        <w:r>
          <w:t>) %&gt;%</w:t>
        </w:r>
      </w:ins>
    </w:p>
    <w:p w14:paraId="6918F24D" w14:textId="77777777" w:rsidR="00E667D1" w:rsidRDefault="00E667D1" w:rsidP="00E667D1">
      <w:pPr>
        <w:rPr>
          <w:ins w:id="3756" w:author="Lin, Yuanyuan" w:date="2019-12-07T13:55:00Z"/>
        </w:rPr>
      </w:pPr>
      <w:ins w:id="3757" w:author="Lin, Yuanyuan" w:date="2019-12-07T13:55:00Z">
        <w:r>
          <w:t xml:space="preserve">  count(word) %&gt;%</w:t>
        </w:r>
      </w:ins>
    </w:p>
    <w:p w14:paraId="7D147512" w14:textId="77777777" w:rsidR="00E667D1" w:rsidRDefault="00E667D1" w:rsidP="00E667D1">
      <w:pPr>
        <w:rPr>
          <w:ins w:id="3758" w:author="Lin, Yuanyuan" w:date="2019-12-07T13:55:00Z"/>
        </w:rPr>
      </w:pPr>
      <w:ins w:id="3759" w:author="Lin, Yuanyuan" w:date="2019-12-07T13:55:00Z">
        <w:r>
          <w:t xml:space="preserve">  with(</w:t>
        </w:r>
        <w:proofErr w:type="spellStart"/>
        <w:r>
          <w:t>wordcloud</w:t>
        </w:r>
        <w:proofErr w:type="spellEnd"/>
        <w:r>
          <w:t xml:space="preserve">(word, n, </w:t>
        </w:r>
        <w:proofErr w:type="spellStart"/>
        <w:r>
          <w:t>max.words</w:t>
        </w:r>
        <w:proofErr w:type="spellEnd"/>
        <w:r>
          <w:t xml:space="preserve"> = 20,colors = </w:t>
        </w:r>
        <w:proofErr w:type="spellStart"/>
        <w:r>
          <w:t>brewer.pal</w:t>
        </w:r>
        <w:proofErr w:type="spellEnd"/>
        <w:r>
          <w:t xml:space="preserve">(7, 'Dark2'), </w:t>
        </w:r>
        <w:proofErr w:type="spellStart"/>
        <w:r>
          <w:t>random.order</w:t>
        </w:r>
        <w:proofErr w:type="spellEnd"/>
        <w:r>
          <w:t xml:space="preserve"> = </w:t>
        </w:r>
        <w:proofErr w:type="spellStart"/>
        <w:r>
          <w:t>FALSE,rot.per</w:t>
        </w:r>
        <w:proofErr w:type="spellEnd"/>
        <w:r>
          <w:t>=0.75))</w:t>
        </w:r>
      </w:ins>
    </w:p>
    <w:p w14:paraId="14DC3278" w14:textId="77777777" w:rsidR="00E667D1" w:rsidRDefault="00E667D1" w:rsidP="00E667D1">
      <w:pPr>
        <w:rPr>
          <w:ins w:id="3760" w:author="Lin, Yuanyuan" w:date="2019-12-07T13:55:00Z"/>
        </w:rPr>
      </w:pPr>
    </w:p>
    <w:p w14:paraId="78FC2EA4" w14:textId="77777777" w:rsidR="00E667D1" w:rsidRDefault="00E667D1" w:rsidP="00E667D1">
      <w:pPr>
        <w:rPr>
          <w:ins w:id="3761" w:author="Lin, Yuanyuan" w:date="2019-12-07T13:55:00Z"/>
        </w:rPr>
      </w:pPr>
      <w:ins w:id="3762" w:author="Lin, Yuanyuan" w:date="2019-12-07T13:55:00Z">
        <w:r>
          <w:lastRenderedPageBreak/>
          <w:t>review&lt;-</w:t>
        </w:r>
        <w:proofErr w:type="spellStart"/>
        <w:r>
          <w:t>na.omit</w:t>
        </w:r>
        <w:proofErr w:type="spellEnd"/>
        <w:r>
          <w:t>(review)</w:t>
        </w:r>
      </w:ins>
    </w:p>
    <w:p w14:paraId="7D9651F2" w14:textId="77777777" w:rsidR="00E667D1" w:rsidRDefault="00E667D1" w:rsidP="00E667D1">
      <w:pPr>
        <w:rPr>
          <w:ins w:id="3763" w:author="Lin, Yuanyuan" w:date="2019-12-07T13:55:00Z"/>
        </w:rPr>
      </w:pPr>
    </w:p>
    <w:p w14:paraId="4B19F27A" w14:textId="77777777" w:rsidR="00E667D1" w:rsidRDefault="00E667D1" w:rsidP="00E667D1">
      <w:pPr>
        <w:rPr>
          <w:ins w:id="3764" w:author="Lin, Yuanyuan" w:date="2019-12-07T13:55:00Z"/>
        </w:rPr>
      </w:pPr>
      <w:ins w:id="3765" w:author="Lin, Yuanyuan" w:date="2019-12-07T13:55:00Z">
        <w:r>
          <w:t>comment&lt;-</w:t>
        </w:r>
        <w:proofErr w:type="spellStart"/>
        <w:r>
          <w:t>data.frame</w:t>
        </w:r>
        <w:proofErr w:type="spellEnd"/>
        <w:r>
          <w:t>(</w:t>
        </w:r>
        <w:proofErr w:type="spellStart"/>
        <w:r>
          <w:t>review$comments</w:t>
        </w:r>
        <w:proofErr w:type="spellEnd"/>
        <w:r>
          <w:t>)</w:t>
        </w:r>
      </w:ins>
    </w:p>
    <w:p w14:paraId="3D782017" w14:textId="77777777" w:rsidR="00E667D1" w:rsidRDefault="00E667D1" w:rsidP="00E667D1">
      <w:pPr>
        <w:rPr>
          <w:ins w:id="3766" w:author="Lin, Yuanyuan" w:date="2019-12-07T13:55:00Z"/>
        </w:rPr>
      </w:pPr>
      <w:proofErr w:type="spellStart"/>
      <w:ins w:id="3767" w:author="Lin, Yuanyuan" w:date="2019-12-07T13:55:00Z">
        <w:r>
          <w:t>comment$review.comments</w:t>
        </w:r>
        <w:proofErr w:type="spellEnd"/>
        <w:r>
          <w:t>&lt;-</w:t>
        </w:r>
        <w:proofErr w:type="spellStart"/>
        <w:r>
          <w:t>as.character</w:t>
        </w:r>
        <w:proofErr w:type="spellEnd"/>
        <w:r>
          <w:t>(</w:t>
        </w:r>
        <w:proofErr w:type="spellStart"/>
        <w:r>
          <w:t>comment$review.comments</w:t>
        </w:r>
        <w:proofErr w:type="spellEnd"/>
        <w:r>
          <w:t>)</w:t>
        </w:r>
      </w:ins>
    </w:p>
    <w:p w14:paraId="4473F02A" w14:textId="77777777" w:rsidR="00E667D1" w:rsidRDefault="00E667D1" w:rsidP="00E667D1">
      <w:pPr>
        <w:rPr>
          <w:ins w:id="3768" w:author="Lin, Yuanyuan" w:date="2019-12-07T13:55:00Z"/>
        </w:rPr>
      </w:pPr>
      <w:proofErr w:type="spellStart"/>
      <w:ins w:id="3769" w:author="Lin, Yuanyuan" w:date="2019-12-07T13:55:00Z">
        <w:r>
          <w:t>tidy_word_com</w:t>
        </w:r>
        <w:proofErr w:type="spellEnd"/>
        <w:r>
          <w:t xml:space="preserve"> &lt;- comment %&gt;%</w:t>
        </w:r>
      </w:ins>
    </w:p>
    <w:p w14:paraId="2ED164FC" w14:textId="77777777" w:rsidR="00E667D1" w:rsidRDefault="00E667D1" w:rsidP="00E667D1">
      <w:pPr>
        <w:rPr>
          <w:ins w:id="3770" w:author="Lin, Yuanyuan" w:date="2019-12-07T13:55:00Z"/>
        </w:rPr>
      </w:pPr>
      <w:ins w:id="3771" w:author="Lin, Yuanyuan" w:date="2019-12-07T13:55:00Z">
        <w:r>
          <w:t xml:space="preserve">  </w:t>
        </w:r>
        <w:proofErr w:type="spellStart"/>
        <w:r>
          <w:t>unnest_tokens</w:t>
        </w:r>
        <w:proofErr w:type="spellEnd"/>
        <w:r>
          <w:t>(</w:t>
        </w:r>
        <w:proofErr w:type="spellStart"/>
        <w:r>
          <w:t>word,review.comments</w:t>
        </w:r>
        <w:proofErr w:type="spellEnd"/>
        <w:r>
          <w:t>)</w:t>
        </w:r>
      </w:ins>
    </w:p>
    <w:p w14:paraId="321BD657" w14:textId="77777777" w:rsidR="00E667D1" w:rsidRDefault="00E667D1" w:rsidP="00E667D1">
      <w:pPr>
        <w:rPr>
          <w:ins w:id="3772" w:author="Lin, Yuanyuan" w:date="2019-12-07T13:55:00Z"/>
        </w:rPr>
      </w:pPr>
    </w:p>
    <w:p w14:paraId="174A3156" w14:textId="77777777" w:rsidR="00E667D1" w:rsidRDefault="00E667D1" w:rsidP="00E667D1">
      <w:pPr>
        <w:rPr>
          <w:ins w:id="3773" w:author="Lin, Yuanyuan" w:date="2019-12-07T13:55:00Z"/>
        </w:rPr>
      </w:pPr>
      <w:proofErr w:type="spellStart"/>
      <w:ins w:id="3774" w:author="Lin, Yuanyuan" w:date="2019-12-07T13:55:00Z">
        <w:r>
          <w:t>tidy_word_com</w:t>
        </w:r>
        <w:proofErr w:type="spellEnd"/>
        <w:r>
          <w:t xml:space="preserve"> %&gt;%</w:t>
        </w:r>
      </w:ins>
    </w:p>
    <w:p w14:paraId="14538151" w14:textId="77777777" w:rsidR="00E667D1" w:rsidRDefault="00E667D1" w:rsidP="00E667D1">
      <w:pPr>
        <w:rPr>
          <w:ins w:id="3775" w:author="Lin, Yuanyuan" w:date="2019-12-07T13:55:00Z"/>
        </w:rPr>
      </w:pPr>
      <w:ins w:id="3776" w:author="Lin, Yuanyuan" w:date="2019-12-07T13:55:00Z">
        <w:r>
          <w:t xml:space="preserve">  </w:t>
        </w:r>
        <w:proofErr w:type="spellStart"/>
        <w:r>
          <w:t>anti_join</w:t>
        </w:r>
        <w:proofErr w:type="spellEnd"/>
        <w:r>
          <w:t>(</w:t>
        </w:r>
        <w:proofErr w:type="spellStart"/>
        <w:r>
          <w:t>stop_words</w:t>
        </w:r>
        <w:proofErr w:type="spellEnd"/>
        <w:r>
          <w:t>) %&gt;%</w:t>
        </w:r>
      </w:ins>
    </w:p>
    <w:p w14:paraId="6294C86E" w14:textId="77777777" w:rsidR="00E667D1" w:rsidRDefault="00E667D1" w:rsidP="00E667D1">
      <w:pPr>
        <w:rPr>
          <w:ins w:id="3777" w:author="Lin, Yuanyuan" w:date="2019-12-07T13:55:00Z"/>
        </w:rPr>
      </w:pPr>
      <w:ins w:id="3778" w:author="Lin, Yuanyuan" w:date="2019-12-07T13:55:00Z">
        <w:r>
          <w:t xml:space="preserve">  count(word) %&gt;%</w:t>
        </w:r>
      </w:ins>
    </w:p>
    <w:p w14:paraId="00DA1329" w14:textId="77777777" w:rsidR="00E667D1" w:rsidRDefault="00E667D1" w:rsidP="00E667D1">
      <w:pPr>
        <w:rPr>
          <w:ins w:id="3779" w:author="Lin, Yuanyuan" w:date="2019-12-07T13:55:00Z"/>
        </w:rPr>
      </w:pPr>
      <w:ins w:id="3780" w:author="Lin, Yuanyuan" w:date="2019-12-07T13:55:00Z">
        <w:r>
          <w:t xml:space="preserve">  with(</w:t>
        </w:r>
        <w:proofErr w:type="spellStart"/>
        <w:r>
          <w:t>wordcloud</w:t>
        </w:r>
        <w:proofErr w:type="spellEnd"/>
        <w:r>
          <w:t xml:space="preserve">(word, n, </w:t>
        </w:r>
        <w:proofErr w:type="spellStart"/>
        <w:r>
          <w:t>max.words</w:t>
        </w:r>
        <w:proofErr w:type="spellEnd"/>
        <w:r>
          <w:t xml:space="preserve"> = 100,colors = </w:t>
        </w:r>
        <w:proofErr w:type="spellStart"/>
        <w:r>
          <w:t>brewer.pal</w:t>
        </w:r>
        <w:proofErr w:type="spellEnd"/>
        <w:r>
          <w:t xml:space="preserve">(7, 'Dark2'), </w:t>
        </w:r>
        <w:proofErr w:type="spellStart"/>
        <w:r>
          <w:t>random.order</w:t>
        </w:r>
        <w:proofErr w:type="spellEnd"/>
        <w:r>
          <w:t xml:space="preserve"> = </w:t>
        </w:r>
        <w:proofErr w:type="spellStart"/>
        <w:r>
          <w:t>FALSE,rot.per</w:t>
        </w:r>
        <w:proofErr w:type="spellEnd"/>
        <w:r>
          <w:t>=0.35))</w:t>
        </w:r>
      </w:ins>
    </w:p>
    <w:p w14:paraId="491DAE49" w14:textId="77777777" w:rsidR="00E667D1" w:rsidRDefault="00E667D1" w:rsidP="00E667D1">
      <w:pPr>
        <w:rPr>
          <w:ins w:id="3781" w:author="Lin, Yuanyuan" w:date="2019-12-07T13:55:00Z"/>
        </w:rPr>
      </w:pPr>
    </w:p>
    <w:p w14:paraId="42518E70" w14:textId="77777777" w:rsidR="00E667D1" w:rsidRDefault="00E667D1" w:rsidP="00E667D1">
      <w:pPr>
        <w:rPr>
          <w:ins w:id="3782" w:author="Lin, Yuanyuan" w:date="2019-12-07T13:55:00Z"/>
        </w:rPr>
      </w:pPr>
      <w:ins w:id="3783" w:author="Lin, Yuanyuan" w:date="2019-12-07T13:55:00Z">
        <w:r>
          <w:t>#get relevant columns in the dataset for regression</w:t>
        </w:r>
      </w:ins>
    </w:p>
    <w:p w14:paraId="4DD23D65" w14:textId="77777777" w:rsidR="00E667D1" w:rsidRDefault="00E667D1" w:rsidP="00E667D1">
      <w:pPr>
        <w:rPr>
          <w:ins w:id="3784" w:author="Lin, Yuanyuan" w:date="2019-12-07T13:55:00Z"/>
        </w:rPr>
      </w:pPr>
      <w:proofErr w:type="spellStart"/>
      <w:ins w:id="3785" w:author="Lin, Yuanyuan" w:date="2019-12-07T13:55:00Z">
        <w:r>
          <w:t>model_data</w:t>
        </w:r>
        <w:proofErr w:type="spellEnd"/>
        <w:r>
          <w:t>&lt;-list[,c(33:36,39:45,47,48)]</w:t>
        </w:r>
      </w:ins>
    </w:p>
    <w:p w14:paraId="158A3C50" w14:textId="77777777" w:rsidR="00E667D1" w:rsidRDefault="00E667D1" w:rsidP="00E667D1">
      <w:pPr>
        <w:rPr>
          <w:ins w:id="3786" w:author="Lin, Yuanyuan" w:date="2019-12-07T13:55:00Z"/>
        </w:rPr>
      </w:pPr>
      <w:ins w:id="3787" w:author="Lin, Yuanyuan" w:date="2019-12-07T13:55:00Z">
        <w:r>
          <w:t>head(</w:t>
        </w:r>
        <w:proofErr w:type="spellStart"/>
        <w:r>
          <w:t>model_data</w:t>
        </w:r>
        <w:proofErr w:type="spellEnd"/>
        <w:r>
          <w:t>)</w:t>
        </w:r>
      </w:ins>
    </w:p>
    <w:p w14:paraId="73387CC3" w14:textId="77777777" w:rsidR="00E667D1" w:rsidRDefault="00E667D1" w:rsidP="00E667D1">
      <w:pPr>
        <w:rPr>
          <w:ins w:id="3788" w:author="Lin, Yuanyuan" w:date="2019-12-07T13:55:00Z"/>
        </w:rPr>
      </w:pPr>
    </w:p>
    <w:p w14:paraId="5F394AC6" w14:textId="77777777" w:rsidR="00E667D1" w:rsidRDefault="00E667D1" w:rsidP="00E667D1">
      <w:pPr>
        <w:rPr>
          <w:ins w:id="3789" w:author="Lin, Yuanyuan" w:date="2019-12-07T13:55:00Z"/>
        </w:rPr>
      </w:pPr>
      <w:ins w:id="3790" w:author="Lin, Yuanyuan" w:date="2019-12-07T13:55:00Z">
        <w:r>
          <w:t xml:space="preserve">#Find the </w:t>
        </w:r>
        <w:proofErr w:type="spellStart"/>
        <w:r>
          <w:t>corrleation</w:t>
        </w:r>
        <w:proofErr w:type="spellEnd"/>
        <w:r>
          <w:t xml:space="preserve"> among each variable</w:t>
        </w:r>
      </w:ins>
    </w:p>
    <w:p w14:paraId="33F6715C" w14:textId="77777777" w:rsidR="00E667D1" w:rsidRDefault="00E667D1" w:rsidP="00E667D1">
      <w:pPr>
        <w:rPr>
          <w:ins w:id="3791" w:author="Lin, Yuanyuan" w:date="2019-12-07T13:55:00Z"/>
        </w:rPr>
      </w:pPr>
      <w:proofErr w:type="spellStart"/>
      <w:ins w:id="3792" w:author="Lin, Yuanyuan" w:date="2019-12-07T13:55:00Z">
        <w:r>
          <w:t>set.seed</w:t>
        </w:r>
        <w:proofErr w:type="spellEnd"/>
        <w:r>
          <w:t>(200)</w:t>
        </w:r>
      </w:ins>
    </w:p>
    <w:p w14:paraId="1067B1B0" w14:textId="77777777" w:rsidR="00E667D1" w:rsidRDefault="00E667D1" w:rsidP="00E667D1">
      <w:pPr>
        <w:rPr>
          <w:ins w:id="3793" w:author="Lin, Yuanyuan" w:date="2019-12-07T13:55:00Z"/>
        </w:rPr>
      </w:pPr>
      <w:ins w:id="3794" w:author="Lin, Yuanyuan" w:date="2019-12-07T13:55:00Z">
        <w:r>
          <w:t>library(</w:t>
        </w:r>
        <w:proofErr w:type="spellStart"/>
        <w:r>
          <w:t>GGally</w:t>
        </w:r>
        <w:proofErr w:type="spellEnd"/>
        <w:r>
          <w:t>)</w:t>
        </w:r>
      </w:ins>
    </w:p>
    <w:p w14:paraId="7518698D" w14:textId="77777777" w:rsidR="00E667D1" w:rsidRDefault="00E667D1" w:rsidP="00E667D1">
      <w:pPr>
        <w:rPr>
          <w:ins w:id="3795" w:author="Lin, Yuanyuan" w:date="2019-12-07T13:55:00Z"/>
        </w:rPr>
      </w:pPr>
      <w:proofErr w:type="spellStart"/>
      <w:ins w:id="3796" w:author="Lin, Yuanyuan" w:date="2019-12-07T13:55:00Z">
        <w:r>
          <w:t>ggpairs</w:t>
        </w:r>
        <w:proofErr w:type="spellEnd"/>
        <w:r>
          <w:t>(</w:t>
        </w:r>
        <w:proofErr w:type="spellStart"/>
        <w:r>
          <w:t>model_data,cardinality_threshold</w:t>
        </w:r>
        <w:proofErr w:type="spellEnd"/>
        <w:r>
          <w:t xml:space="preserve"> = 100) +</w:t>
        </w:r>
      </w:ins>
    </w:p>
    <w:p w14:paraId="44964467" w14:textId="77777777" w:rsidR="00E667D1" w:rsidRDefault="00E667D1" w:rsidP="00E667D1">
      <w:pPr>
        <w:rPr>
          <w:ins w:id="3797" w:author="Lin, Yuanyuan" w:date="2019-12-07T13:55:00Z"/>
        </w:rPr>
      </w:pPr>
      <w:ins w:id="3798" w:author="Lin, Yuanyuan" w:date="2019-12-07T13:55:00Z">
        <w:r>
          <w:t xml:space="preserve">  theme(text = </w:t>
        </w:r>
        <w:proofErr w:type="spellStart"/>
        <w:r>
          <w:t>element_text</w:t>
        </w:r>
        <w:proofErr w:type="spellEnd"/>
        <w:r>
          <w:t>(size = 8)) +</w:t>
        </w:r>
      </w:ins>
    </w:p>
    <w:p w14:paraId="53CAF8C3" w14:textId="77777777" w:rsidR="00E667D1" w:rsidRDefault="00E667D1" w:rsidP="00E667D1">
      <w:pPr>
        <w:rPr>
          <w:ins w:id="3799" w:author="Lin, Yuanyuan" w:date="2019-12-07T13:55:00Z"/>
        </w:rPr>
      </w:pPr>
      <w:ins w:id="3800" w:author="Lin, Yuanyuan" w:date="2019-12-07T13:55:00Z">
        <w:r>
          <w:t xml:space="preserve">  theme(</w:t>
        </w:r>
        <w:proofErr w:type="spellStart"/>
        <w:r>
          <w:t>axis.text.x</w:t>
        </w:r>
        <w:proofErr w:type="spellEnd"/>
        <w:r>
          <w:t xml:space="preserve"> = </w:t>
        </w:r>
        <w:proofErr w:type="spellStart"/>
        <w:r>
          <w:t>element_text</w:t>
        </w:r>
        <w:proofErr w:type="spellEnd"/>
        <w:r>
          <w:t xml:space="preserve">(angle = 45, </w:t>
        </w:r>
        <w:proofErr w:type="spellStart"/>
        <w:r>
          <w:t>vjust</w:t>
        </w:r>
        <w:proofErr w:type="spellEnd"/>
        <w:r>
          <w:t xml:space="preserve"> = 1, </w:t>
        </w:r>
        <w:proofErr w:type="spellStart"/>
        <w:r>
          <w:t>hjust</w:t>
        </w:r>
        <w:proofErr w:type="spellEnd"/>
        <w:r>
          <w:t xml:space="preserve"> = 1, size = 4))</w:t>
        </w:r>
      </w:ins>
    </w:p>
    <w:p w14:paraId="2FF6A578" w14:textId="77777777" w:rsidR="00E667D1" w:rsidRDefault="00E667D1" w:rsidP="00E667D1">
      <w:pPr>
        <w:rPr>
          <w:ins w:id="3801" w:author="Lin, Yuanyuan" w:date="2019-12-07T13:58:00Z"/>
        </w:rPr>
      </w:pPr>
    </w:p>
    <w:p w14:paraId="20802571" w14:textId="58903964" w:rsidR="00E667D1" w:rsidRDefault="00E667D1" w:rsidP="00E667D1">
      <w:pPr>
        <w:rPr>
          <w:ins w:id="3802" w:author="Lin, Yuanyuan" w:date="2019-12-07T13:55:00Z"/>
        </w:rPr>
      </w:pPr>
      <w:ins w:id="3803" w:author="Lin, Yuanyuan" w:date="2019-12-07T13:55:00Z">
        <w:r>
          <w:t>#correlation plot</w:t>
        </w:r>
      </w:ins>
    </w:p>
    <w:p w14:paraId="6F2934B8" w14:textId="77777777" w:rsidR="00E667D1" w:rsidRDefault="00E667D1" w:rsidP="00E667D1">
      <w:pPr>
        <w:rPr>
          <w:ins w:id="3804" w:author="Lin, Yuanyuan" w:date="2019-12-07T13:55:00Z"/>
        </w:rPr>
      </w:pPr>
      <w:ins w:id="3805" w:author="Lin, Yuanyuan" w:date="2019-12-07T13:55:00Z">
        <w:r>
          <w:t>pairs(</w:t>
        </w:r>
        <w:proofErr w:type="spellStart"/>
        <w:r>
          <w:t>model_data</w:t>
        </w:r>
        <w:proofErr w:type="spellEnd"/>
        <w:r>
          <w:t>)</w:t>
        </w:r>
      </w:ins>
    </w:p>
    <w:p w14:paraId="1AD85A6D" w14:textId="77777777" w:rsidR="00E667D1" w:rsidRDefault="00E667D1" w:rsidP="00E667D1">
      <w:pPr>
        <w:rPr>
          <w:ins w:id="3806" w:author="Lin, Yuanyuan" w:date="2019-12-07T13:55:00Z"/>
        </w:rPr>
      </w:pPr>
    </w:p>
    <w:p w14:paraId="2AB3AB45" w14:textId="77777777" w:rsidR="00E667D1" w:rsidRDefault="00E667D1" w:rsidP="00E667D1">
      <w:pPr>
        <w:rPr>
          <w:ins w:id="3807" w:author="Lin, Yuanyuan" w:date="2019-12-07T13:55:00Z"/>
        </w:rPr>
      </w:pPr>
      <w:ins w:id="3808" w:author="Lin, Yuanyuan" w:date="2019-12-07T13:55:00Z">
        <w:r>
          <w:t>#Correlogram</w:t>
        </w:r>
      </w:ins>
    </w:p>
    <w:p w14:paraId="49BE44BE" w14:textId="77777777" w:rsidR="00E667D1" w:rsidRDefault="00E667D1" w:rsidP="00E667D1">
      <w:pPr>
        <w:rPr>
          <w:ins w:id="3809" w:author="Lin, Yuanyuan" w:date="2019-12-07T13:55:00Z"/>
        </w:rPr>
      </w:pPr>
      <w:ins w:id="3810" w:author="Lin, Yuanyuan" w:date="2019-12-07T13:55:00Z">
        <w:r>
          <w:t>library(</w:t>
        </w:r>
        <w:proofErr w:type="spellStart"/>
        <w:r>
          <w:t>corrgram</w:t>
        </w:r>
        <w:proofErr w:type="spellEnd"/>
        <w:r>
          <w:t>)</w:t>
        </w:r>
      </w:ins>
    </w:p>
    <w:p w14:paraId="235FFC3A" w14:textId="77777777" w:rsidR="00E667D1" w:rsidRDefault="00E667D1" w:rsidP="00E667D1">
      <w:pPr>
        <w:rPr>
          <w:ins w:id="3811" w:author="Lin, Yuanyuan" w:date="2019-12-07T13:55:00Z"/>
        </w:rPr>
      </w:pPr>
      <w:ins w:id="3812" w:author="Lin, Yuanyuan" w:date="2019-12-07T13:55:00Z">
        <w:r>
          <w:t>library(</w:t>
        </w:r>
        <w:proofErr w:type="spellStart"/>
        <w:r>
          <w:t>PerformanceAnalytics</w:t>
        </w:r>
        <w:proofErr w:type="spellEnd"/>
        <w:r>
          <w:t>)</w:t>
        </w:r>
      </w:ins>
    </w:p>
    <w:p w14:paraId="345BF053" w14:textId="77777777" w:rsidR="00E667D1" w:rsidRDefault="00E667D1" w:rsidP="00E667D1">
      <w:pPr>
        <w:rPr>
          <w:ins w:id="3813" w:author="Lin, Yuanyuan" w:date="2019-12-07T13:55:00Z"/>
        </w:rPr>
      </w:pPr>
      <w:proofErr w:type="spellStart"/>
      <w:ins w:id="3814" w:author="Lin, Yuanyuan" w:date="2019-12-07T13:55:00Z">
        <w:r>
          <w:t>corMat</w:t>
        </w:r>
        <w:proofErr w:type="spellEnd"/>
        <w:r>
          <w:t xml:space="preserve"> &lt;- </w:t>
        </w:r>
        <w:proofErr w:type="spellStart"/>
        <w:r>
          <w:t>cor</w:t>
        </w:r>
        <w:proofErr w:type="spellEnd"/>
        <w:r>
          <w:t>(</w:t>
        </w:r>
        <w:proofErr w:type="spellStart"/>
        <w:r>
          <w:t>model_data</w:t>
        </w:r>
        <w:proofErr w:type="spellEnd"/>
        <w:r>
          <w:t>, use = "complete")</w:t>
        </w:r>
      </w:ins>
    </w:p>
    <w:p w14:paraId="461F5CEB" w14:textId="77777777" w:rsidR="00E667D1" w:rsidRDefault="00E667D1" w:rsidP="00E667D1">
      <w:pPr>
        <w:rPr>
          <w:ins w:id="3815" w:author="Lin, Yuanyuan" w:date="2019-12-07T13:55:00Z"/>
        </w:rPr>
      </w:pPr>
      <w:ins w:id="3816" w:author="Lin, Yuanyuan" w:date="2019-12-07T13:55:00Z">
        <w:r>
          <w:t>round(</w:t>
        </w:r>
        <w:proofErr w:type="spellStart"/>
        <w:r>
          <w:t>corMat</w:t>
        </w:r>
        <w:proofErr w:type="spellEnd"/>
        <w:r>
          <w:t>, 3)</w:t>
        </w:r>
      </w:ins>
    </w:p>
    <w:p w14:paraId="3C3C8920" w14:textId="77777777" w:rsidR="00E667D1" w:rsidRDefault="00E667D1" w:rsidP="00E667D1">
      <w:pPr>
        <w:rPr>
          <w:ins w:id="3817" w:author="Lin, Yuanyuan" w:date="2019-12-07T13:55:00Z"/>
        </w:rPr>
      </w:pPr>
      <w:ins w:id="3818" w:author="Lin, Yuanyuan" w:date="2019-12-07T13:55:00Z">
        <w:r>
          <w:t>library(</w:t>
        </w:r>
        <w:proofErr w:type="spellStart"/>
        <w:r>
          <w:t>corrplot</w:t>
        </w:r>
        <w:proofErr w:type="spellEnd"/>
        <w:r>
          <w:t>)</w:t>
        </w:r>
      </w:ins>
    </w:p>
    <w:p w14:paraId="79655DB9" w14:textId="77777777" w:rsidR="00E667D1" w:rsidRDefault="00E667D1" w:rsidP="00E667D1">
      <w:pPr>
        <w:rPr>
          <w:ins w:id="3819" w:author="Lin, Yuanyuan" w:date="2019-12-07T13:55:00Z"/>
        </w:rPr>
      </w:pPr>
      <w:proofErr w:type="spellStart"/>
      <w:ins w:id="3820" w:author="Lin, Yuanyuan" w:date="2019-12-07T13:55:00Z">
        <w:r>
          <w:t>corrplot</w:t>
        </w:r>
        <w:proofErr w:type="spellEnd"/>
        <w:r>
          <w:t>(</w:t>
        </w:r>
        <w:proofErr w:type="spellStart"/>
        <w:r>
          <w:t>cor</w:t>
        </w:r>
        <w:proofErr w:type="spellEnd"/>
        <w:r>
          <w:t>(</w:t>
        </w:r>
        <w:proofErr w:type="spellStart"/>
        <w:r>
          <w:t>model_data</w:t>
        </w:r>
        <w:proofErr w:type="spellEnd"/>
        <w:r>
          <w:t>), method = "circle")</w:t>
        </w:r>
      </w:ins>
    </w:p>
    <w:p w14:paraId="40C97EE3" w14:textId="77777777" w:rsidR="00E667D1" w:rsidRDefault="00E667D1" w:rsidP="00E667D1">
      <w:pPr>
        <w:rPr>
          <w:ins w:id="3821" w:author="Lin, Yuanyuan" w:date="2019-12-07T13:55:00Z"/>
        </w:rPr>
      </w:pPr>
    </w:p>
    <w:p w14:paraId="14018453" w14:textId="77777777" w:rsidR="00E667D1" w:rsidRDefault="00E667D1" w:rsidP="00E667D1">
      <w:pPr>
        <w:rPr>
          <w:ins w:id="3822" w:author="Lin, Yuanyuan" w:date="2019-12-07T13:59:00Z"/>
        </w:rPr>
      </w:pPr>
      <w:ins w:id="3823" w:author="Lin, Yuanyuan" w:date="2019-12-07T13:55:00Z">
        <w:r>
          <w:t xml:space="preserve">#multiple regression </w:t>
        </w:r>
      </w:ins>
    </w:p>
    <w:p w14:paraId="0D33CD3E" w14:textId="20CA829D" w:rsidR="00E667D1" w:rsidRDefault="00E667D1" w:rsidP="00E667D1">
      <w:pPr>
        <w:rPr>
          <w:ins w:id="3824" w:author="Lin, Yuanyuan" w:date="2019-12-07T13:55:00Z"/>
        </w:rPr>
      </w:pPr>
      <w:ins w:id="3825" w:author="Lin, Yuanyuan" w:date="2019-12-07T13:55:00Z">
        <w:r>
          <w:t>linear&lt;-lm(price~extra_people+maximum_nights+number_of_reviews+review_scores_rating+guests_included,data=model_data)</w:t>
        </w:r>
      </w:ins>
    </w:p>
    <w:p w14:paraId="175587A3" w14:textId="77777777" w:rsidR="00E667D1" w:rsidRDefault="00E667D1" w:rsidP="00E667D1">
      <w:pPr>
        <w:rPr>
          <w:ins w:id="3826" w:author="Lin, Yuanyuan" w:date="2019-12-07T13:55:00Z"/>
        </w:rPr>
      </w:pPr>
      <w:ins w:id="3827" w:author="Lin, Yuanyuan" w:date="2019-12-07T13:55:00Z">
        <w:r>
          <w:t>summary(linear)</w:t>
        </w:r>
      </w:ins>
    </w:p>
    <w:p w14:paraId="2F76399E" w14:textId="77777777" w:rsidR="00E667D1" w:rsidRDefault="00E667D1" w:rsidP="00E667D1">
      <w:pPr>
        <w:rPr>
          <w:ins w:id="3828" w:author="Lin, Yuanyuan" w:date="2019-12-07T13:55:00Z"/>
        </w:rPr>
      </w:pPr>
      <w:ins w:id="3829" w:author="Lin, Yuanyuan" w:date="2019-12-07T13:55:00Z">
        <w:r>
          <w:t>#calculate AIC</w:t>
        </w:r>
      </w:ins>
    </w:p>
    <w:p w14:paraId="72DA5509" w14:textId="7EC405A8" w:rsidR="00E667D1" w:rsidRDefault="00E667D1" w:rsidP="00E667D1">
      <w:pPr>
        <w:rPr>
          <w:ins w:id="3830" w:author="Lin, Yuanyuan" w:date="2019-12-07T13:55:00Z"/>
        </w:rPr>
      </w:pPr>
      <w:ins w:id="3831" w:author="Lin, Yuanyuan" w:date="2019-12-07T13:55:00Z">
        <w:r>
          <w:t>AIC(linear)</w:t>
        </w:r>
      </w:ins>
    </w:p>
    <w:p w14:paraId="3887CD07" w14:textId="77777777" w:rsidR="00E667D1" w:rsidRDefault="00E667D1" w:rsidP="00E667D1">
      <w:pPr>
        <w:rPr>
          <w:ins w:id="3832" w:author="Lin, Yuanyuan" w:date="2019-12-07T13:55:00Z"/>
        </w:rPr>
      </w:pPr>
      <w:ins w:id="3833" w:author="Lin, Yuanyuan" w:date="2019-12-07T13:55:00Z">
        <w:r>
          <w:t>plot(residuals(linear))</w:t>
        </w:r>
      </w:ins>
    </w:p>
    <w:p w14:paraId="23BBA071" w14:textId="77777777" w:rsidR="00E667D1" w:rsidRDefault="00E667D1" w:rsidP="00E667D1">
      <w:pPr>
        <w:rPr>
          <w:ins w:id="3834" w:author="Lin, Yuanyuan" w:date="2019-12-07T13:55:00Z"/>
        </w:rPr>
      </w:pPr>
      <w:ins w:id="3835" w:author="Lin, Yuanyuan" w:date="2019-12-07T13:55:00Z">
        <w:r>
          <w:t>#residual plot</w:t>
        </w:r>
      </w:ins>
    </w:p>
    <w:p w14:paraId="7006E13F" w14:textId="77777777" w:rsidR="00E667D1" w:rsidRDefault="00E667D1" w:rsidP="00E667D1">
      <w:pPr>
        <w:rPr>
          <w:ins w:id="3836" w:author="Lin, Yuanyuan" w:date="2019-12-07T13:55:00Z"/>
        </w:rPr>
      </w:pPr>
      <w:ins w:id="3837" w:author="Lin, Yuanyuan" w:date="2019-12-07T13:55:00Z">
        <w:r>
          <w:t>hist(</w:t>
        </w:r>
        <w:proofErr w:type="spellStart"/>
        <w:r>
          <w:t>linear$residuals</w:t>
        </w:r>
        <w:proofErr w:type="spellEnd"/>
        <w:r>
          <w:t>)</w:t>
        </w:r>
      </w:ins>
    </w:p>
    <w:p w14:paraId="28165D34" w14:textId="77777777" w:rsidR="00E667D1" w:rsidRDefault="00E667D1" w:rsidP="00E667D1">
      <w:pPr>
        <w:rPr>
          <w:ins w:id="3838" w:author="Lin, Yuanyuan" w:date="2019-12-07T13:55:00Z"/>
        </w:rPr>
      </w:pPr>
      <w:ins w:id="3839" w:author="Lin, Yuanyuan" w:date="2019-12-07T13:55:00Z">
        <w:r>
          <w:t>#</w:t>
        </w:r>
        <w:proofErr w:type="spellStart"/>
        <w:r>
          <w:t>calcualte</w:t>
        </w:r>
        <w:proofErr w:type="spellEnd"/>
        <w:r>
          <w:t xml:space="preserve"> VIF</w:t>
        </w:r>
      </w:ins>
    </w:p>
    <w:p w14:paraId="7D02579F" w14:textId="77777777" w:rsidR="00E667D1" w:rsidRDefault="00E667D1" w:rsidP="00E667D1">
      <w:pPr>
        <w:rPr>
          <w:ins w:id="3840" w:author="Lin, Yuanyuan" w:date="2019-12-07T13:55:00Z"/>
        </w:rPr>
      </w:pPr>
      <w:proofErr w:type="spellStart"/>
      <w:ins w:id="3841" w:author="Lin, Yuanyuan" w:date="2019-12-07T13:55:00Z">
        <w:r>
          <w:lastRenderedPageBreak/>
          <w:t>vif</w:t>
        </w:r>
        <w:proofErr w:type="spellEnd"/>
        <w:r>
          <w:t>(linear)</w:t>
        </w:r>
      </w:ins>
    </w:p>
    <w:p w14:paraId="5DE876C1" w14:textId="77777777" w:rsidR="00E667D1" w:rsidRDefault="00E667D1" w:rsidP="00E667D1">
      <w:pPr>
        <w:rPr>
          <w:ins w:id="3842" w:author="Lin, Yuanyuan" w:date="2019-12-07T13:55:00Z"/>
        </w:rPr>
      </w:pPr>
    </w:p>
    <w:p w14:paraId="11445D68" w14:textId="77777777" w:rsidR="00E667D1" w:rsidRDefault="00E667D1" w:rsidP="00E667D1">
      <w:pPr>
        <w:rPr>
          <w:ins w:id="3843" w:author="Lin, Yuanyuan" w:date="2019-12-07T13:55:00Z"/>
        </w:rPr>
      </w:pPr>
      <w:ins w:id="3844" w:author="Lin, Yuanyuan" w:date="2019-12-07T13:55:00Z">
        <w:r>
          <w:t>#drop some observations(might be outlier)</w:t>
        </w:r>
      </w:ins>
    </w:p>
    <w:p w14:paraId="06C015EF" w14:textId="77777777" w:rsidR="00E667D1" w:rsidRDefault="00E667D1" w:rsidP="00E667D1">
      <w:pPr>
        <w:rPr>
          <w:ins w:id="3845" w:author="Lin, Yuanyuan" w:date="2019-12-07T13:55:00Z"/>
        </w:rPr>
      </w:pPr>
      <w:proofErr w:type="spellStart"/>
      <w:ins w:id="3846" w:author="Lin, Yuanyuan" w:date="2019-12-07T13:55:00Z">
        <w:r>
          <w:t>model_data</w:t>
        </w:r>
        <w:proofErr w:type="spellEnd"/>
        <w:r>
          <w:t>&lt;-</w:t>
        </w:r>
        <w:proofErr w:type="spellStart"/>
        <w:r>
          <w:t>model_data</w:t>
        </w:r>
        <w:proofErr w:type="spellEnd"/>
        <w:r>
          <w:t>[-c(5519,6209),]</w:t>
        </w:r>
      </w:ins>
    </w:p>
    <w:p w14:paraId="12161951" w14:textId="77777777" w:rsidR="00E667D1" w:rsidRDefault="00E667D1" w:rsidP="00E667D1">
      <w:pPr>
        <w:rPr>
          <w:ins w:id="3847" w:author="Lin, Yuanyuan" w:date="2019-12-07T13:55:00Z"/>
        </w:rPr>
      </w:pPr>
      <w:ins w:id="3848" w:author="Lin, Yuanyuan" w:date="2019-12-07T13:55:00Z">
        <w:r>
          <w:t>adj.linear&lt;-lm(price~extra_people+maximum_nights+number_of_reviews+review_scores_rating+guests_included,data=model_data)</w:t>
        </w:r>
      </w:ins>
    </w:p>
    <w:p w14:paraId="74D5E155" w14:textId="77777777" w:rsidR="00E667D1" w:rsidRDefault="00E667D1" w:rsidP="00E667D1">
      <w:pPr>
        <w:rPr>
          <w:ins w:id="3849" w:author="Lin, Yuanyuan" w:date="2019-12-07T13:55:00Z"/>
        </w:rPr>
      </w:pPr>
      <w:ins w:id="3850" w:author="Lin, Yuanyuan" w:date="2019-12-07T13:55:00Z">
        <w:r>
          <w:t>summary(</w:t>
        </w:r>
        <w:proofErr w:type="spellStart"/>
        <w:r>
          <w:t>adj.linear</w:t>
        </w:r>
        <w:proofErr w:type="spellEnd"/>
        <w:r>
          <w:t>)</w:t>
        </w:r>
      </w:ins>
    </w:p>
    <w:p w14:paraId="74F3A226" w14:textId="77777777" w:rsidR="00E667D1" w:rsidRDefault="00E667D1" w:rsidP="00E667D1">
      <w:pPr>
        <w:rPr>
          <w:ins w:id="3851" w:author="Lin, Yuanyuan" w:date="2019-12-07T13:55:00Z"/>
        </w:rPr>
      </w:pPr>
      <w:ins w:id="3852" w:author="Lin, Yuanyuan" w:date="2019-12-07T13:55:00Z">
        <w:r>
          <w:t>#model check( adjusted model)</w:t>
        </w:r>
      </w:ins>
    </w:p>
    <w:p w14:paraId="41A07441" w14:textId="77777777" w:rsidR="00E667D1" w:rsidRDefault="00E667D1" w:rsidP="00E667D1">
      <w:pPr>
        <w:rPr>
          <w:ins w:id="3853" w:author="Lin, Yuanyuan" w:date="2019-12-07T13:55:00Z"/>
        </w:rPr>
      </w:pPr>
      <w:ins w:id="3854" w:author="Lin, Yuanyuan" w:date="2019-12-07T13:55:00Z">
        <w:r>
          <w:t>plot(</w:t>
        </w:r>
        <w:proofErr w:type="spellStart"/>
        <w:r>
          <w:t>adj.linear</w:t>
        </w:r>
        <w:proofErr w:type="spellEnd"/>
        <w:r>
          <w:t>)</w:t>
        </w:r>
      </w:ins>
    </w:p>
    <w:p w14:paraId="4398C38B" w14:textId="77777777" w:rsidR="00E667D1" w:rsidRDefault="00E667D1" w:rsidP="00E667D1">
      <w:pPr>
        <w:rPr>
          <w:ins w:id="3855" w:author="Lin, Yuanyuan" w:date="2019-12-07T13:55:00Z"/>
        </w:rPr>
      </w:pPr>
    </w:p>
    <w:p w14:paraId="4F695AC4" w14:textId="77777777" w:rsidR="00E667D1" w:rsidRDefault="00E667D1" w:rsidP="00E667D1">
      <w:pPr>
        <w:rPr>
          <w:ins w:id="3856" w:author="Lin, Yuanyuan" w:date="2019-12-07T13:55:00Z"/>
        </w:rPr>
      </w:pPr>
      <w:ins w:id="3857" w:author="Lin, Yuanyuan" w:date="2019-12-07T13:55:00Z">
        <w:r>
          <w:t>#model check(old model)</w:t>
        </w:r>
      </w:ins>
    </w:p>
    <w:p w14:paraId="17CBE041" w14:textId="77777777" w:rsidR="00E667D1" w:rsidRDefault="00E667D1" w:rsidP="00E667D1">
      <w:pPr>
        <w:rPr>
          <w:ins w:id="3858" w:author="Lin, Yuanyuan" w:date="2019-12-07T13:55:00Z"/>
        </w:rPr>
      </w:pPr>
      <w:ins w:id="3859" w:author="Lin, Yuanyuan" w:date="2019-12-07T13:55:00Z">
        <w:r>
          <w:t>plot(linear)</w:t>
        </w:r>
      </w:ins>
    </w:p>
    <w:p w14:paraId="3700D186" w14:textId="77777777" w:rsidR="00E667D1" w:rsidRDefault="00E667D1" w:rsidP="00E667D1">
      <w:pPr>
        <w:rPr>
          <w:ins w:id="3860" w:author="Lin, Yuanyuan" w:date="2019-12-07T13:59:00Z"/>
        </w:rPr>
      </w:pPr>
    </w:p>
    <w:p w14:paraId="4DC77A8B" w14:textId="0EBB0022" w:rsidR="00E667D1" w:rsidRDefault="00E667D1" w:rsidP="00E667D1">
      <w:pPr>
        <w:rPr>
          <w:ins w:id="3861" w:author="Lin, Yuanyuan" w:date="2019-12-07T13:55:00Z"/>
        </w:rPr>
      </w:pPr>
      <w:ins w:id="3862" w:author="Lin, Yuanyuan" w:date="2019-12-07T13:55:00Z">
        <w:r>
          <w:t># F-statistic</w:t>
        </w:r>
      </w:ins>
    </w:p>
    <w:p w14:paraId="78B4FFBC" w14:textId="77777777" w:rsidR="00E667D1" w:rsidRDefault="00E667D1" w:rsidP="00E667D1">
      <w:pPr>
        <w:rPr>
          <w:ins w:id="3863" w:author="Lin, Yuanyuan" w:date="2019-12-07T13:55:00Z"/>
        </w:rPr>
      </w:pPr>
      <w:ins w:id="3864" w:author="Lin, Yuanyuan" w:date="2019-12-07T13:55:00Z">
        <w:r>
          <w:t>summary(linear)$</w:t>
        </w:r>
        <w:proofErr w:type="spellStart"/>
        <w:r>
          <w:t>fstatistic</w:t>
        </w:r>
        <w:proofErr w:type="spellEnd"/>
      </w:ins>
    </w:p>
    <w:p w14:paraId="52C3B5F3" w14:textId="77777777" w:rsidR="00E667D1" w:rsidRDefault="00E667D1" w:rsidP="00E667D1">
      <w:pPr>
        <w:rPr>
          <w:ins w:id="3865" w:author="Lin, Yuanyuan" w:date="2019-12-07T13:55:00Z"/>
        </w:rPr>
      </w:pPr>
      <w:ins w:id="3866" w:author="Lin, Yuanyuan" w:date="2019-12-07T13:55:00Z">
        <w:r>
          <w:t># confidence interval</w:t>
        </w:r>
      </w:ins>
    </w:p>
    <w:p w14:paraId="3927FF6C" w14:textId="77777777" w:rsidR="00E667D1" w:rsidRDefault="00E667D1" w:rsidP="00E667D1">
      <w:pPr>
        <w:rPr>
          <w:ins w:id="3867" w:author="Lin, Yuanyuan" w:date="2019-12-07T13:55:00Z"/>
        </w:rPr>
      </w:pPr>
      <w:proofErr w:type="spellStart"/>
      <w:ins w:id="3868" w:author="Lin, Yuanyuan" w:date="2019-12-07T13:55:00Z">
        <w:r>
          <w:t>confint</w:t>
        </w:r>
        <w:proofErr w:type="spellEnd"/>
        <w:r>
          <w:t>(linear)</w:t>
        </w:r>
      </w:ins>
    </w:p>
    <w:p w14:paraId="4E7EAB66" w14:textId="77777777" w:rsidR="00E667D1" w:rsidRDefault="00E667D1" w:rsidP="00E667D1">
      <w:pPr>
        <w:rPr>
          <w:ins w:id="3869" w:author="Lin, Yuanyuan" w:date="2019-12-07T13:55:00Z"/>
        </w:rPr>
      </w:pPr>
      <w:ins w:id="3870" w:author="Lin, Yuanyuan" w:date="2019-12-07T13:55:00Z">
        <w:r>
          <w:t># visualize the confidence intervals</w:t>
        </w:r>
      </w:ins>
    </w:p>
    <w:p w14:paraId="6C8247BC" w14:textId="77777777" w:rsidR="00E667D1" w:rsidRDefault="00E667D1" w:rsidP="00E667D1">
      <w:pPr>
        <w:rPr>
          <w:ins w:id="3871" w:author="Lin, Yuanyuan" w:date="2019-12-07T13:55:00Z"/>
        </w:rPr>
      </w:pPr>
      <w:ins w:id="3872" w:author="Lin, Yuanyuan" w:date="2019-12-07T13:55:00Z">
        <w:r>
          <w:t>library(</w:t>
        </w:r>
        <w:proofErr w:type="spellStart"/>
        <w:r>
          <w:t>coefplot</w:t>
        </w:r>
        <w:proofErr w:type="spellEnd"/>
        <w:r>
          <w:t>)</w:t>
        </w:r>
      </w:ins>
    </w:p>
    <w:p w14:paraId="5D06F5C6" w14:textId="77777777" w:rsidR="00E667D1" w:rsidRDefault="00E667D1" w:rsidP="00E667D1">
      <w:pPr>
        <w:rPr>
          <w:ins w:id="3873" w:author="Lin, Yuanyuan" w:date="2019-12-07T13:55:00Z"/>
        </w:rPr>
      </w:pPr>
      <w:proofErr w:type="spellStart"/>
      <w:ins w:id="3874" w:author="Lin, Yuanyuan" w:date="2019-12-07T13:55:00Z">
        <w:r>
          <w:t>coefplot</w:t>
        </w:r>
        <w:proofErr w:type="spellEnd"/>
        <w:r>
          <w:t>(linear, intercept = FALSE)</w:t>
        </w:r>
      </w:ins>
    </w:p>
    <w:p w14:paraId="6F0F9E25" w14:textId="77777777" w:rsidR="00E667D1" w:rsidRDefault="00E667D1" w:rsidP="00E667D1">
      <w:pPr>
        <w:rPr>
          <w:ins w:id="3875" w:author="Lin, Yuanyuan" w:date="2019-12-07T13:55:00Z"/>
        </w:rPr>
      </w:pPr>
    </w:p>
    <w:p w14:paraId="782B4473" w14:textId="77777777" w:rsidR="00E667D1" w:rsidRDefault="00E667D1" w:rsidP="00E667D1">
      <w:pPr>
        <w:rPr>
          <w:ins w:id="3876" w:author="Lin, Yuanyuan" w:date="2019-12-07T13:55:00Z"/>
        </w:rPr>
      </w:pPr>
      <w:ins w:id="3877" w:author="Lin, Yuanyuan" w:date="2019-12-07T13:55:00Z">
        <w:r>
          <w:t>dwt(linear)</w:t>
        </w:r>
      </w:ins>
    </w:p>
    <w:p w14:paraId="2A7AB648" w14:textId="77777777" w:rsidR="00E667D1" w:rsidRDefault="00E667D1" w:rsidP="00E667D1">
      <w:pPr>
        <w:rPr>
          <w:ins w:id="3878" w:author="Lin, Yuanyuan" w:date="2019-12-07T13:55:00Z"/>
        </w:rPr>
      </w:pPr>
      <w:ins w:id="3879" w:author="Lin, Yuanyuan" w:date="2019-12-07T13:55:00Z">
        <w:r>
          <w:t>#make a scatter plot</w:t>
        </w:r>
      </w:ins>
    </w:p>
    <w:p w14:paraId="40AF9FC1" w14:textId="77777777" w:rsidR="00E667D1" w:rsidRDefault="00E667D1" w:rsidP="00E667D1">
      <w:pPr>
        <w:rPr>
          <w:ins w:id="3880" w:author="Lin, Yuanyuan" w:date="2019-12-07T13:55:00Z"/>
        </w:rPr>
      </w:pPr>
      <w:proofErr w:type="spellStart"/>
      <w:ins w:id="3881" w:author="Lin, Yuanyuan" w:date="2019-12-07T13:55:00Z">
        <w:r>
          <w:t>ggplot</w:t>
        </w:r>
        <w:proofErr w:type="spellEnd"/>
        <w:r>
          <w:t>(list)+</w:t>
        </w:r>
        <w:proofErr w:type="spellStart"/>
        <w:r>
          <w:t>aes</w:t>
        </w:r>
        <w:proofErr w:type="spellEnd"/>
        <w:r>
          <w:t>(x=</w:t>
        </w:r>
        <w:proofErr w:type="spellStart"/>
        <w:r>
          <w:t>accommodates,y</w:t>
        </w:r>
        <w:proofErr w:type="spellEnd"/>
        <w:r>
          <w:t>=price)+</w:t>
        </w:r>
      </w:ins>
    </w:p>
    <w:p w14:paraId="2C908069" w14:textId="77777777" w:rsidR="00E667D1" w:rsidRDefault="00E667D1" w:rsidP="00E667D1">
      <w:pPr>
        <w:rPr>
          <w:ins w:id="3882" w:author="Lin, Yuanyuan" w:date="2019-12-07T13:55:00Z"/>
        </w:rPr>
      </w:pPr>
      <w:ins w:id="3883" w:author="Lin, Yuanyuan" w:date="2019-12-07T13:55:00Z">
        <w:r>
          <w:t xml:space="preserve">  </w:t>
        </w:r>
        <w:proofErr w:type="spellStart"/>
        <w:r>
          <w:t>geom_point</w:t>
        </w:r>
        <w:proofErr w:type="spellEnd"/>
        <w:r>
          <w:t>()+</w:t>
        </w:r>
        <w:proofErr w:type="spellStart"/>
        <w:r>
          <w:t>geom_smooth</w:t>
        </w:r>
        <w:proofErr w:type="spellEnd"/>
        <w:r>
          <w:t>(method="</w:t>
        </w:r>
        <w:proofErr w:type="spellStart"/>
        <w:r>
          <w:t>lm</w:t>
        </w:r>
        <w:proofErr w:type="spellEnd"/>
        <w:r>
          <w:t>",se=FALSE)</w:t>
        </w:r>
      </w:ins>
    </w:p>
    <w:p w14:paraId="3E9B190E" w14:textId="77777777" w:rsidR="00E667D1" w:rsidRDefault="00E667D1" w:rsidP="00E667D1">
      <w:pPr>
        <w:rPr>
          <w:ins w:id="3884" w:author="Lin, Yuanyuan" w:date="2019-12-07T13:55:00Z"/>
        </w:rPr>
      </w:pPr>
    </w:p>
    <w:p w14:paraId="2E4E61D6" w14:textId="77777777" w:rsidR="00E667D1" w:rsidRDefault="00E667D1" w:rsidP="00E667D1">
      <w:pPr>
        <w:rPr>
          <w:ins w:id="3885" w:author="Lin, Yuanyuan" w:date="2019-12-07T13:55:00Z"/>
        </w:rPr>
      </w:pPr>
      <w:ins w:id="3886" w:author="Lin, Yuanyuan" w:date="2019-12-07T13:55:00Z">
        <w:r>
          <w:t>model2&lt;-lm(price~accommodates+bathrooms+bedrooms+beds+cleaning_fee+security_deposit,data=list)</w:t>
        </w:r>
      </w:ins>
    </w:p>
    <w:p w14:paraId="100C23A4" w14:textId="77777777" w:rsidR="00E667D1" w:rsidRDefault="00E667D1" w:rsidP="00E667D1">
      <w:pPr>
        <w:rPr>
          <w:ins w:id="3887" w:author="Lin, Yuanyuan" w:date="2019-12-07T13:55:00Z"/>
        </w:rPr>
      </w:pPr>
      <w:ins w:id="3888" w:author="Lin, Yuanyuan" w:date="2019-12-07T13:55:00Z">
        <w:r>
          <w:t>summary(model2)</w:t>
        </w:r>
      </w:ins>
    </w:p>
    <w:p w14:paraId="3E3DDCFD" w14:textId="77777777" w:rsidR="00E667D1" w:rsidRDefault="00E667D1" w:rsidP="00E667D1">
      <w:pPr>
        <w:rPr>
          <w:ins w:id="3889" w:author="Lin, Yuanyuan" w:date="2019-12-07T13:55:00Z"/>
        </w:rPr>
      </w:pPr>
      <w:ins w:id="3890" w:author="Lin, Yuanyuan" w:date="2019-12-07T13:55:00Z">
        <w:r>
          <w:t>AIC(model2)</w:t>
        </w:r>
      </w:ins>
    </w:p>
    <w:p w14:paraId="6653B31E" w14:textId="77777777" w:rsidR="00E667D1" w:rsidRDefault="00E667D1" w:rsidP="00E667D1">
      <w:pPr>
        <w:rPr>
          <w:ins w:id="3891" w:author="Lin, Yuanyuan" w:date="2019-12-07T13:55:00Z"/>
        </w:rPr>
      </w:pPr>
    </w:p>
    <w:p w14:paraId="340B849A" w14:textId="77777777" w:rsidR="00E667D1" w:rsidRDefault="00E667D1" w:rsidP="00E667D1">
      <w:pPr>
        <w:rPr>
          <w:ins w:id="3892" w:author="Lin, Yuanyuan" w:date="2019-12-07T13:55:00Z"/>
        </w:rPr>
      </w:pPr>
    </w:p>
    <w:p w14:paraId="26C7C37A" w14:textId="77777777" w:rsidR="00E667D1" w:rsidRDefault="00E667D1" w:rsidP="00E667D1">
      <w:pPr>
        <w:rPr>
          <w:ins w:id="3893" w:author="Lin, Yuanyuan" w:date="2019-12-07T13:55:00Z"/>
        </w:rPr>
      </w:pPr>
      <w:ins w:id="3894" w:author="Lin, Yuanyuan" w:date="2019-12-07T13:55:00Z">
        <w:r>
          <w:t>model1&lt;-lm(price~accommodates+bathrooms+bedrooms+beds+cleaning_fee+guests_included,data=list)</w:t>
        </w:r>
      </w:ins>
    </w:p>
    <w:p w14:paraId="58A2E60D" w14:textId="77777777" w:rsidR="00E667D1" w:rsidRDefault="00E667D1" w:rsidP="00E667D1">
      <w:pPr>
        <w:rPr>
          <w:ins w:id="3895" w:author="Lin, Yuanyuan" w:date="2019-12-07T13:55:00Z"/>
        </w:rPr>
      </w:pPr>
      <w:ins w:id="3896" w:author="Lin, Yuanyuan" w:date="2019-12-07T13:55:00Z">
        <w:r>
          <w:t>summary(model1)</w:t>
        </w:r>
      </w:ins>
    </w:p>
    <w:p w14:paraId="071070D2" w14:textId="77777777" w:rsidR="00E667D1" w:rsidRDefault="00E667D1" w:rsidP="00E667D1">
      <w:pPr>
        <w:rPr>
          <w:ins w:id="3897" w:author="Lin, Yuanyuan" w:date="2019-12-07T13:55:00Z"/>
        </w:rPr>
      </w:pPr>
      <w:ins w:id="3898" w:author="Lin, Yuanyuan" w:date="2019-12-07T13:55:00Z">
        <w:r>
          <w:t>hist(model1$residuals)</w:t>
        </w:r>
      </w:ins>
    </w:p>
    <w:p w14:paraId="5856B41D" w14:textId="0FD31B90" w:rsidR="00E667D1" w:rsidRDefault="00E667D1" w:rsidP="00E667D1">
      <w:pPr>
        <w:rPr>
          <w:ins w:id="3899" w:author="Lin, Yuanyuan" w:date="2019-12-07T13:55:00Z"/>
        </w:rPr>
      </w:pPr>
    </w:p>
    <w:p w14:paraId="1148AE94" w14:textId="77777777" w:rsidR="00E667D1" w:rsidRDefault="00E667D1" w:rsidP="00E667D1">
      <w:pPr>
        <w:rPr>
          <w:ins w:id="3900" w:author="Lin, Yuanyuan" w:date="2019-12-07T13:55:00Z"/>
        </w:rPr>
      </w:pPr>
      <w:proofErr w:type="spellStart"/>
      <w:ins w:id="3901" w:author="Lin, Yuanyuan" w:date="2019-12-07T13:55:00Z">
        <w:r>
          <w:t>qqnorm</w:t>
        </w:r>
        <w:proofErr w:type="spellEnd"/>
        <w:r>
          <w:t>(model1$residuals)</w:t>
        </w:r>
      </w:ins>
    </w:p>
    <w:p w14:paraId="2C5E28C7" w14:textId="77777777" w:rsidR="00E667D1" w:rsidRDefault="00E667D1" w:rsidP="00E667D1">
      <w:pPr>
        <w:rPr>
          <w:ins w:id="3902" w:author="Lin, Yuanyuan" w:date="2019-12-07T13:55:00Z"/>
        </w:rPr>
      </w:pPr>
      <w:proofErr w:type="spellStart"/>
      <w:ins w:id="3903" w:author="Lin, Yuanyuan" w:date="2019-12-07T13:55:00Z">
        <w:r>
          <w:t>qqline</w:t>
        </w:r>
        <w:proofErr w:type="spellEnd"/>
        <w:r>
          <w:t>(model1$residuals)</w:t>
        </w:r>
      </w:ins>
    </w:p>
    <w:p w14:paraId="4A076F42" w14:textId="791A5D96" w:rsidR="00E667D1" w:rsidRDefault="00E667D1" w:rsidP="00E667D1">
      <w:pPr>
        <w:rPr>
          <w:ins w:id="3904" w:author="Lin, Yuanyuan" w:date="2019-12-07T13:55:00Z"/>
        </w:rPr>
      </w:pPr>
    </w:p>
    <w:p w14:paraId="1A4416D0" w14:textId="77777777" w:rsidR="00E667D1" w:rsidRDefault="00E667D1" w:rsidP="00E667D1">
      <w:pPr>
        <w:rPr>
          <w:ins w:id="3905" w:author="Lin, Yuanyuan" w:date="2019-12-07T13:55:00Z"/>
        </w:rPr>
      </w:pPr>
      <w:ins w:id="3906" w:author="Lin, Yuanyuan" w:date="2019-12-07T13:55:00Z">
        <w:r>
          <w:t>library(</w:t>
        </w:r>
        <w:proofErr w:type="spellStart"/>
        <w:r>
          <w:t>coefplot</w:t>
        </w:r>
        <w:proofErr w:type="spellEnd"/>
        <w:r>
          <w:t>)</w:t>
        </w:r>
      </w:ins>
    </w:p>
    <w:p w14:paraId="412BE940" w14:textId="77777777" w:rsidR="00E667D1" w:rsidRDefault="00E667D1" w:rsidP="00E667D1">
      <w:pPr>
        <w:rPr>
          <w:ins w:id="3907" w:author="Lin, Yuanyuan" w:date="2019-12-07T13:55:00Z"/>
        </w:rPr>
      </w:pPr>
      <w:proofErr w:type="spellStart"/>
      <w:ins w:id="3908" w:author="Lin, Yuanyuan" w:date="2019-12-07T13:55:00Z">
        <w:r>
          <w:t>coefplot</w:t>
        </w:r>
        <w:proofErr w:type="spellEnd"/>
        <w:r>
          <w:t>(model1)</w:t>
        </w:r>
      </w:ins>
    </w:p>
    <w:p w14:paraId="4CA02539" w14:textId="77777777" w:rsidR="00E667D1" w:rsidRDefault="00E667D1" w:rsidP="00E667D1">
      <w:pPr>
        <w:rPr>
          <w:ins w:id="3909" w:author="Lin, Yuanyuan" w:date="2019-12-07T13:55:00Z"/>
        </w:rPr>
      </w:pPr>
    </w:p>
    <w:p w14:paraId="49BBEB02" w14:textId="77777777" w:rsidR="00E667D1" w:rsidRDefault="00E667D1" w:rsidP="00E667D1">
      <w:pPr>
        <w:rPr>
          <w:ins w:id="3910" w:author="Lin, Yuanyuan" w:date="2019-12-07T13:55:00Z"/>
        </w:rPr>
      </w:pPr>
      <w:ins w:id="3911" w:author="Lin, Yuanyuan" w:date="2019-12-07T13:55:00Z">
        <w:r>
          <w:t>plot(fitted(model1),model1$residuals)</w:t>
        </w:r>
      </w:ins>
    </w:p>
    <w:p w14:paraId="49338903" w14:textId="77777777" w:rsidR="00E667D1" w:rsidRDefault="00E667D1" w:rsidP="00E667D1">
      <w:pPr>
        <w:rPr>
          <w:ins w:id="3912" w:author="Lin, Yuanyuan" w:date="2019-12-07T13:55:00Z"/>
        </w:rPr>
      </w:pPr>
      <w:proofErr w:type="spellStart"/>
      <w:ins w:id="3913" w:author="Lin, Yuanyuan" w:date="2019-12-07T13:55:00Z">
        <w:r>
          <w:t>abline</w:t>
        </w:r>
        <w:proofErr w:type="spellEnd"/>
        <w:r>
          <w:t>(0,0,col="red")</w:t>
        </w:r>
      </w:ins>
    </w:p>
    <w:p w14:paraId="591C1766" w14:textId="77777777" w:rsidR="00E667D1" w:rsidRDefault="00E667D1" w:rsidP="00E667D1">
      <w:pPr>
        <w:rPr>
          <w:ins w:id="3914" w:author="Lin, Yuanyuan" w:date="2019-12-07T13:55:00Z"/>
        </w:rPr>
      </w:pPr>
    </w:p>
    <w:p w14:paraId="61A8640C" w14:textId="77777777" w:rsidR="00E667D1" w:rsidRDefault="00E667D1" w:rsidP="00E667D1">
      <w:pPr>
        <w:rPr>
          <w:ins w:id="3915" w:author="Lin, Yuanyuan" w:date="2019-12-07T13:55:00Z"/>
        </w:rPr>
      </w:pPr>
      <w:ins w:id="3916" w:author="Lin, Yuanyuan" w:date="2019-12-07T13:55:00Z">
        <w:r>
          <w:t>library(</w:t>
        </w:r>
        <w:proofErr w:type="spellStart"/>
        <w:r>
          <w:t>tidyverse</w:t>
        </w:r>
        <w:proofErr w:type="spellEnd"/>
        <w:r>
          <w:t xml:space="preserve">) </w:t>
        </w:r>
      </w:ins>
    </w:p>
    <w:p w14:paraId="14131E04" w14:textId="77777777" w:rsidR="00E667D1" w:rsidRDefault="00E667D1" w:rsidP="00E667D1">
      <w:pPr>
        <w:rPr>
          <w:ins w:id="3917" w:author="Lin, Yuanyuan" w:date="2019-12-07T13:55:00Z"/>
        </w:rPr>
      </w:pPr>
      <w:ins w:id="3918" w:author="Lin, Yuanyuan" w:date="2019-12-07T13:55:00Z">
        <w:r>
          <w:t>library(</w:t>
        </w:r>
        <w:proofErr w:type="spellStart"/>
        <w:r>
          <w:t>gridExtra</w:t>
        </w:r>
        <w:proofErr w:type="spellEnd"/>
        <w:r>
          <w:t xml:space="preserve">) </w:t>
        </w:r>
      </w:ins>
    </w:p>
    <w:p w14:paraId="3C734A62" w14:textId="77777777" w:rsidR="00E667D1" w:rsidRDefault="00E667D1" w:rsidP="00E667D1">
      <w:pPr>
        <w:rPr>
          <w:ins w:id="3919" w:author="Lin, Yuanyuan" w:date="2019-12-07T13:55:00Z"/>
        </w:rPr>
      </w:pPr>
      <w:ins w:id="3920" w:author="Lin, Yuanyuan" w:date="2019-12-07T13:55:00Z">
        <w:r>
          <w:t>library(car)</w:t>
        </w:r>
      </w:ins>
    </w:p>
    <w:p w14:paraId="2DF95DA8" w14:textId="77777777" w:rsidR="00E667D1" w:rsidRDefault="00E667D1" w:rsidP="00E667D1">
      <w:pPr>
        <w:rPr>
          <w:ins w:id="3921" w:author="Lin, Yuanyuan" w:date="2019-12-07T13:55:00Z"/>
        </w:rPr>
      </w:pPr>
      <w:ins w:id="3922" w:author="Lin, Yuanyuan" w:date="2019-12-07T13:55:00Z">
        <w:r>
          <w:t>#Checking the assumption of independence</w:t>
        </w:r>
      </w:ins>
    </w:p>
    <w:p w14:paraId="528AB785" w14:textId="77777777" w:rsidR="00E667D1" w:rsidRDefault="00E667D1" w:rsidP="00E667D1">
      <w:pPr>
        <w:rPr>
          <w:ins w:id="3923" w:author="Lin, Yuanyuan" w:date="2019-12-07T13:55:00Z"/>
        </w:rPr>
      </w:pPr>
      <w:ins w:id="3924" w:author="Lin, Yuanyuan" w:date="2019-12-07T13:55:00Z">
        <w:r>
          <w:t>dwt(model1)</w:t>
        </w:r>
      </w:ins>
    </w:p>
    <w:p w14:paraId="467951D5" w14:textId="77777777" w:rsidR="00E667D1" w:rsidRDefault="00E667D1" w:rsidP="00E667D1">
      <w:pPr>
        <w:rPr>
          <w:ins w:id="3925" w:author="Lin, Yuanyuan" w:date="2019-12-07T13:55:00Z"/>
        </w:rPr>
      </w:pPr>
      <w:ins w:id="3926" w:author="Lin, Yuanyuan" w:date="2019-12-07T13:55:00Z">
        <w:r>
          <w:t># VIF</w:t>
        </w:r>
      </w:ins>
    </w:p>
    <w:p w14:paraId="37453A03" w14:textId="77777777" w:rsidR="00E667D1" w:rsidRDefault="00E667D1" w:rsidP="00E667D1">
      <w:pPr>
        <w:rPr>
          <w:ins w:id="3927" w:author="Lin, Yuanyuan" w:date="2019-12-07T13:55:00Z"/>
        </w:rPr>
      </w:pPr>
      <w:proofErr w:type="spellStart"/>
      <w:ins w:id="3928" w:author="Lin, Yuanyuan" w:date="2019-12-07T13:55:00Z">
        <w:r>
          <w:t>vif</w:t>
        </w:r>
        <w:proofErr w:type="spellEnd"/>
        <w:r>
          <w:t>(model1)</w:t>
        </w:r>
      </w:ins>
    </w:p>
    <w:p w14:paraId="75CF5290" w14:textId="77777777" w:rsidR="00E667D1" w:rsidRDefault="00E667D1" w:rsidP="00E667D1">
      <w:pPr>
        <w:rPr>
          <w:ins w:id="3929" w:author="Lin, Yuanyuan" w:date="2019-12-07T13:55:00Z"/>
        </w:rPr>
      </w:pPr>
    </w:p>
    <w:p w14:paraId="6B6134A9" w14:textId="77777777" w:rsidR="00E667D1" w:rsidRDefault="00E667D1" w:rsidP="00E667D1">
      <w:pPr>
        <w:rPr>
          <w:ins w:id="3930" w:author="Lin, Yuanyuan" w:date="2019-12-07T13:55:00Z"/>
        </w:rPr>
      </w:pPr>
      <w:ins w:id="3931" w:author="Lin, Yuanyuan" w:date="2019-12-07T13:55:00Z">
        <w:r>
          <w:t># tolerance</w:t>
        </w:r>
      </w:ins>
    </w:p>
    <w:p w14:paraId="0B2E2B03" w14:textId="77777777" w:rsidR="00E667D1" w:rsidRDefault="00E667D1" w:rsidP="00E667D1">
      <w:pPr>
        <w:rPr>
          <w:ins w:id="3932" w:author="Lin, Yuanyuan" w:date="2019-12-07T13:55:00Z"/>
        </w:rPr>
      </w:pPr>
      <w:ins w:id="3933" w:author="Lin, Yuanyuan" w:date="2019-12-07T13:55:00Z">
        <w:r>
          <w:t>1/</w:t>
        </w:r>
        <w:proofErr w:type="spellStart"/>
        <w:r>
          <w:t>vif</w:t>
        </w:r>
        <w:proofErr w:type="spellEnd"/>
        <w:r>
          <w:t>(model1)</w:t>
        </w:r>
      </w:ins>
    </w:p>
    <w:p w14:paraId="0534D00F" w14:textId="77777777" w:rsidR="00E667D1" w:rsidRDefault="00E667D1" w:rsidP="00E667D1">
      <w:pPr>
        <w:rPr>
          <w:ins w:id="3934" w:author="Lin, Yuanyuan" w:date="2019-12-07T13:55:00Z"/>
        </w:rPr>
      </w:pPr>
      <w:ins w:id="3935" w:author="Lin, Yuanyuan" w:date="2019-12-07T13:55:00Z">
        <w:r>
          <w:t># mean VIF</w:t>
        </w:r>
      </w:ins>
    </w:p>
    <w:p w14:paraId="561E8B3E" w14:textId="77777777" w:rsidR="00E667D1" w:rsidRDefault="00E667D1" w:rsidP="00E667D1">
      <w:pPr>
        <w:rPr>
          <w:ins w:id="3936" w:author="Lin, Yuanyuan" w:date="2019-12-07T13:55:00Z"/>
        </w:rPr>
      </w:pPr>
      <w:ins w:id="3937" w:author="Lin, Yuanyuan" w:date="2019-12-07T13:55:00Z">
        <w:r>
          <w:t>mean(</w:t>
        </w:r>
        <w:proofErr w:type="spellStart"/>
        <w:r>
          <w:t>vif</w:t>
        </w:r>
        <w:proofErr w:type="spellEnd"/>
        <w:r>
          <w:t>(model1))</w:t>
        </w:r>
      </w:ins>
    </w:p>
    <w:p w14:paraId="6CD0A169" w14:textId="77777777" w:rsidR="00E667D1" w:rsidRDefault="00E667D1" w:rsidP="00E667D1">
      <w:pPr>
        <w:rPr>
          <w:ins w:id="3938" w:author="Lin, Yuanyuan" w:date="2019-12-07T13:55:00Z"/>
        </w:rPr>
      </w:pPr>
    </w:p>
    <w:p w14:paraId="1D5FB709" w14:textId="0909A46D" w:rsidR="00E667D1" w:rsidRDefault="00E667D1" w:rsidP="00E667D1">
      <w:pPr>
        <w:rPr>
          <w:ins w:id="3939" w:author="Lin, Yuanyuan" w:date="2019-12-07T13:55:00Z"/>
        </w:rPr>
      </w:pPr>
      <w:ins w:id="3940" w:author="Lin, Yuanyuan" w:date="2019-12-07T13:55:00Z">
        <w:r>
          <w:t>plot(model1)</w:t>
        </w:r>
      </w:ins>
    </w:p>
    <w:p w14:paraId="7BFDA32A" w14:textId="77777777" w:rsidR="00E667D1" w:rsidRDefault="00E667D1" w:rsidP="00E667D1">
      <w:pPr>
        <w:rPr>
          <w:ins w:id="3941" w:author="Lin, Yuanyuan" w:date="2019-12-07T13:55:00Z"/>
        </w:rPr>
      </w:pPr>
      <w:ins w:id="3942" w:author="Lin, Yuanyuan" w:date="2019-12-07T13:55:00Z">
        <w:r>
          <w:t># F-statistic</w:t>
        </w:r>
      </w:ins>
    </w:p>
    <w:p w14:paraId="4C698CBA" w14:textId="77777777" w:rsidR="00E667D1" w:rsidRDefault="00E667D1" w:rsidP="00E667D1">
      <w:pPr>
        <w:rPr>
          <w:ins w:id="3943" w:author="Lin, Yuanyuan" w:date="2019-12-07T13:55:00Z"/>
        </w:rPr>
      </w:pPr>
      <w:ins w:id="3944" w:author="Lin, Yuanyuan" w:date="2019-12-07T13:55:00Z">
        <w:r>
          <w:t>summary(model1)$</w:t>
        </w:r>
        <w:proofErr w:type="spellStart"/>
        <w:r>
          <w:t>fstatistic</w:t>
        </w:r>
        <w:proofErr w:type="spellEnd"/>
      </w:ins>
    </w:p>
    <w:p w14:paraId="084888D3" w14:textId="77777777" w:rsidR="00E667D1" w:rsidRDefault="00E667D1" w:rsidP="00E667D1">
      <w:pPr>
        <w:rPr>
          <w:ins w:id="3945" w:author="Lin, Yuanyuan" w:date="2019-12-07T13:55:00Z"/>
        </w:rPr>
      </w:pPr>
      <w:ins w:id="3946" w:author="Lin, Yuanyuan" w:date="2019-12-07T13:55:00Z">
        <w:r>
          <w:t># confidence interval</w:t>
        </w:r>
      </w:ins>
    </w:p>
    <w:p w14:paraId="61B5C48B" w14:textId="77777777" w:rsidR="00E667D1" w:rsidRDefault="00E667D1" w:rsidP="00E667D1">
      <w:pPr>
        <w:rPr>
          <w:ins w:id="3947" w:author="Lin, Yuanyuan" w:date="2019-12-07T13:55:00Z"/>
        </w:rPr>
      </w:pPr>
      <w:proofErr w:type="spellStart"/>
      <w:ins w:id="3948" w:author="Lin, Yuanyuan" w:date="2019-12-07T13:55:00Z">
        <w:r>
          <w:t>confint</w:t>
        </w:r>
        <w:proofErr w:type="spellEnd"/>
        <w:r>
          <w:t>(model1)</w:t>
        </w:r>
      </w:ins>
    </w:p>
    <w:p w14:paraId="1541E3B0" w14:textId="77777777" w:rsidR="00E667D1" w:rsidRDefault="00E667D1" w:rsidP="00E667D1">
      <w:pPr>
        <w:rPr>
          <w:ins w:id="3949" w:author="Lin, Yuanyuan" w:date="2019-12-07T13:55:00Z"/>
        </w:rPr>
      </w:pPr>
      <w:ins w:id="3950" w:author="Lin, Yuanyuan" w:date="2019-12-07T13:55:00Z">
        <w:r>
          <w:t># visualize the confidence intervals</w:t>
        </w:r>
      </w:ins>
    </w:p>
    <w:p w14:paraId="1BC88C97" w14:textId="77777777" w:rsidR="00E667D1" w:rsidRDefault="00E667D1" w:rsidP="00E667D1">
      <w:pPr>
        <w:rPr>
          <w:ins w:id="3951" w:author="Lin, Yuanyuan" w:date="2019-12-07T13:55:00Z"/>
        </w:rPr>
      </w:pPr>
      <w:ins w:id="3952" w:author="Lin, Yuanyuan" w:date="2019-12-07T13:55:00Z">
        <w:r>
          <w:t>library(</w:t>
        </w:r>
        <w:proofErr w:type="spellStart"/>
        <w:r>
          <w:t>coefplot</w:t>
        </w:r>
        <w:proofErr w:type="spellEnd"/>
        <w:r>
          <w:t>)</w:t>
        </w:r>
      </w:ins>
    </w:p>
    <w:p w14:paraId="77C6326D" w14:textId="77777777" w:rsidR="00E667D1" w:rsidRDefault="00E667D1" w:rsidP="00E667D1">
      <w:pPr>
        <w:rPr>
          <w:ins w:id="3953" w:author="Lin, Yuanyuan" w:date="2019-12-07T13:55:00Z"/>
        </w:rPr>
      </w:pPr>
      <w:proofErr w:type="spellStart"/>
      <w:ins w:id="3954" w:author="Lin, Yuanyuan" w:date="2019-12-07T13:55:00Z">
        <w:r>
          <w:t>coefplot</w:t>
        </w:r>
        <w:proofErr w:type="spellEnd"/>
        <w:r>
          <w:t>(model1, intercept = FALSE)</w:t>
        </w:r>
      </w:ins>
    </w:p>
    <w:p w14:paraId="09897AEF" w14:textId="77777777" w:rsidR="00E667D1" w:rsidRDefault="00E667D1" w:rsidP="00E667D1">
      <w:pPr>
        <w:rPr>
          <w:ins w:id="3955" w:author="Lin, Yuanyuan" w:date="2019-12-07T13:55:00Z"/>
        </w:rPr>
      </w:pPr>
    </w:p>
    <w:p w14:paraId="69D8595A" w14:textId="77777777" w:rsidR="00E667D1" w:rsidRDefault="00E667D1" w:rsidP="00E667D1">
      <w:pPr>
        <w:rPr>
          <w:ins w:id="3956" w:author="Lin, Yuanyuan" w:date="2019-12-07T13:55:00Z"/>
        </w:rPr>
      </w:pPr>
      <w:ins w:id="3957" w:author="Lin, Yuanyuan" w:date="2019-12-07T13:55:00Z">
        <w:r>
          <w:t>library(MASS)</w:t>
        </w:r>
      </w:ins>
    </w:p>
    <w:p w14:paraId="2BE8D13A" w14:textId="77777777" w:rsidR="00E667D1" w:rsidRDefault="00E667D1" w:rsidP="00E667D1">
      <w:pPr>
        <w:rPr>
          <w:ins w:id="3958" w:author="Lin, Yuanyuan" w:date="2019-12-07T13:55:00Z"/>
        </w:rPr>
      </w:pPr>
      <w:ins w:id="3959" w:author="Lin, Yuanyuan" w:date="2019-12-07T13:55:00Z">
        <w:r>
          <w:t>#Shapiro-Wilk Normality Test</w:t>
        </w:r>
      </w:ins>
    </w:p>
    <w:p w14:paraId="1DAF5765" w14:textId="77777777" w:rsidR="00E667D1" w:rsidRDefault="00E667D1" w:rsidP="00E667D1">
      <w:pPr>
        <w:rPr>
          <w:ins w:id="3960" w:author="Lin, Yuanyuan" w:date="2019-12-07T13:55:00Z"/>
        </w:rPr>
      </w:pPr>
      <w:ins w:id="3961" w:author="Lin, Yuanyuan" w:date="2019-12-07T13:55:00Z">
        <w:r>
          <w:t>## Distribution of studentized residuals</w:t>
        </w:r>
      </w:ins>
    </w:p>
    <w:p w14:paraId="6AB86F71" w14:textId="77777777" w:rsidR="00E667D1" w:rsidRDefault="00E667D1" w:rsidP="00E667D1">
      <w:pPr>
        <w:rPr>
          <w:ins w:id="3962" w:author="Lin, Yuanyuan" w:date="2019-12-07T13:55:00Z"/>
        </w:rPr>
      </w:pPr>
      <w:proofErr w:type="spellStart"/>
      <w:ins w:id="3963" w:author="Lin, Yuanyuan" w:date="2019-12-07T13:55:00Z">
        <w:r>
          <w:t>student_residuals</w:t>
        </w:r>
        <w:proofErr w:type="spellEnd"/>
        <w:r>
          <w:t xml:space="preserve"> &lt;- </w:t>
        </w:r>
        <w:proofErr w:type="spellStart"/>
        <w:r>
          <w:t>studres</w:t>
        </w:r>
        <w:proofErr w:type="spellEnd"/>
        <w:r>
          <w:t>(model1)</w:t>
        </w:r>
      </w:ins>
    </w:p>
    <w:p w14:paraId="40983345" w14:textId="77777777" w:rsidR="00E667D1" w:rsidRDefault="00E667D1" w:rsidP="00E667D1">
      <w:pPr>
        <w:rPr>
          <w:ins w:id="3964" w:author="Lin, Yuanyuan" w:date="2019-12-07T13:55:00Z"/>
        </w:rPr>
      </w:pPr>
      <w:proofErr w:type="spellStart"/>
      <w:ins w:id="3965" w:author="Lin, Yuanyuan" w:date="2019-12-07T13:55:00Z">
        <w:r>
          <w:t>shapiro.test</w:t>
        </w:r>
        <w:proofErr w:type="spellEnd"/>
        <w:r>
          <w:t>(sample(</w:t>
        </w:r>
        <w:proofErr w:type="spellStart"/>
        <w:r>
          <w:t>student_residuals</w:t>
        </w:r>
        <w:proofErr w:type="spellEnd"/>
        <w:r>
          <w:t>, size = 5000))</w:t>
        </w:r>
      </w:ins>
    </w:p>
    <w:p w14:paraId="29F3A327" w14:textId="77777777" w:rsidR="00E667D1" w:rsidRDefault="00E667D1" w:rsidP="00E667D1">
      <w:pPr>
        <w:rPr>
          <w:ins w:id="3966" w:author="Lin, Yuanyuan" w:date="2019-12-07T13:55:00Z"/>
        </w:rPr>
      </w:pPr>
      <w:ins w:id="3967" w:author="Lin, Yuanyuan" w:date="2019-12-07T13:55:00Z">
        <w:r>
          <w:t>#p-value is less than 0.05, reject the null hypothesis that residuals are normally distributed.</w:t>
        </w:r>
      </w:ins>
    </w:p>
    <w:p w14:paraId="02C6D4C8" w14:textId="77777777" w:rsidR="00E667D1" w:rsidRDefault="00E667D1" w:rsidP="00E667D1">
      <w:pPr>
        <w:rPr>
          <w:ins w:id="3968" w:author="Lin, Yuanyuan" w:date="2019-12-07T13:55:00Z"/>
        </w:rPr>
      </w:pPr>
    </w:p>
    <w:p w14:paraId="20DDA652" w14:textId="77777777" w:rsidR="00E667D1" w:rsidRDefault="00E667D1" w:rsidP="00E667D1">
      <w:pPr>
        <w:rPr>
          <w:ins w:id="3969" w:author="Lin, Yuanyuan" w:date="2019-12-07T13:55:00Z"/>
        </w:rPr>
      </w:pPr>
    </w:p>
    <w:p w14:paraId="7442D8E4" w14:textId="77777777" w:rsidR="00E667D1" w:rsidRDefault="00E667D1" w:rsidP="00E667D1">
      <w:pPr>
        <w:rPr>
          <w:ins w:id="3970" w:author="Lin, Yuanyuan" w:date="2019-12-07T13:55:00Z"/>
        </w:rPr>
      </w:pPr>
      <w:ins w:id="3971" w:author="Lin, Yuanyuan" w:date="2019-12-07T13:55:00Z">
        <w:r>
          <w:t>#change price into binary outcome</w:t>
        </w:r>
      </w:ins>
    </w:p>
    <w:p w14:paraId="4387AA13" w14:textId="77777777" w:rsidR="00E667D1" w:rsidRDefault="00E667D1" w:rsidP="00E667D1">
      <w:pPr>
        <w:rPr>
          <w:ins w:id="3972" w:author="Lin, Yuanyuan" w:date="2019-12-07T13:55:00Z"/>
        </w:rPr>
      </w:pPr>
      <w:ins w:id="3973" w:author="Lin, Yuanyuan" w:date="2019-12-07T13:55:00Z">
        <w:r>
          <w:t>library(</w:t>
        </w:r>
        <w:proofErr w:type="spellStart"/>
        <w:r>
          <w:t>magrittr</w:t>
        </w:r>
        <w:proofErr w:type="spellEnd"/>
        <w:r>
          <w:t>)</w:t>
        </w:r>
      </w:ins>
    </w:p>
    <w:p w14:paraId="46946F7F" w14:textId="77777777" w:rsidR="00E667D1" w:rsidRDefault="00E667D1" w:rsidP="00E667D1">
      <w:pPr>
        <w:rPr>
          <w:ins w:id="3974" w:author="Lin, Yuanyuan" w:date="2019-12-07T13:55:00Z"/>
        </w:rPr>
      </w:pPr>
      <w:ins w:id="3975" w:author="Lin, Yuanyuan" w:date="2019-12-07T13:55:00Z">
        <w:r>
          <w:t>library(</w:t>
        </w:r>
        <w:proofErr w:type="spellStart"/>
        <w:r>
          <w:t>tidyverse</w:t>
        </w:r>
        <w:proofErr w:type="spellEnd"/>
        <w:r>
          <w:t>)</w:t>
        </w:r>
      </w:ins>
    </w:p>
    <w:p w14:paraId="478637BF" w14:textId="77777777" w:rsidR="00E667D1" w:rsidRDefault="00E667D1" w:rsidP="00E667D1">
      <w:pPr>
        <w:rPr>
          <w:ins w:id="3976" w:author="Lin, Yuanyuan" w:date="2019-12-07T13:55:00Z"/>
        </w:rPr>
      </w:pPr>
      <w:proofErr w:type="spellStart"/>
      <w:ins w:id="3977" w:author="Lin, Yuanyuan" w:date="2019-12-07T13:55:00Z">
        <w:r>
          <w:t>log_list</w:t>
        </w:r>
        <w:proofErr w:type="spellEnd"/>
        <w:r>
          <w:t>&lt;-list</w:t>
        </w:r>
      </w:ins>
    </w:p>
    <w:p w14:paraId="031587B6" w14:textId="77777777" w:rsidR="00E667D1" w:rsidRDefault="00E667D1" w:rsidP="00E667D1">
      <w:pPr>
        <w:rPr>
          <w:ins w:id="3978" w:author="Lin, Yuanyuan" w:date="2019-12-07T13:55:00Z"/>
        </w:rPr>
      </w:pPr>
      <w:proofErr w:type="spellStart"/>
      <w:ins w:id="3979" w:author="Lin, Yuanyuan" w:date="2019-12-07T13:55:00Z">
        <w:r>
          <w:t>log_list$price</w:t>
        </w:r>
        <w:proofErr w:type="spellEnd"/>
        <w:r>
          <w:t>&lt;-</w:t>
        </w:r>
        <w:proofErr w:type="spellStart"/>
        <w:r>
          <w:t>as.factor</w:t>
        </w:r>
        <w:proofErr w:type="spellEnd"/>
        <w:r>
          <w:t>(</w:t>
        </w:r>
        <w:proofErr w:type="spellStart"/>
        <w:r>
          <w:t>ifelse</w:t>
        </w:r>
        <w:proofErr w:type="spellEnd"/>
        <w:r>
          <w:t>(</w:t>
        </w:r>
        <w:proofErr w:type="spellStart"/>
        <w:r>
          <w:t>log_list$price</w:t>
        </w:r>
        <w:proofErr w:type="spellEnd"/>
        <w:r>
          <w:t>&gt;400,1,0))</w:t>
        </w:r>
      </w:ins>
    </w:p>
    <w:p w14:paraId="19A8BC5D" w14:textId="77777777" w:rsidR="00E667D1" w:rsidRDefault="00E667D1" w:rsidP="00E667D1">
      <w:pPr>
        <w:rPr>
          <w:ins w:id="3980" w:author="Lin, Yuanyuan" w:date="2019-12-07T13:55:00Z"/>
        </w:rPr>
      </w:pPr>
      <w:ins w:id="3981" w:author="Lin, Yuanyuan" w:date="2019-12-07T13:55:00Z">
        <w:r>
          <w:t>#get confusion matrix</w:t>
        </w:r>
      </w:ins>
    </w:p>
    <w:p w14:paraId="794EF6AD" w14:textId="77777777" w:rsidR="00E667D1" w:rsidRDefault="00E667D1" w:rsidP="00E667D1">
      <w:pPr>
        <w:rPr>
          <w:ins w:id="3982" w:author="Lin, Yuanyuan" w:date="2019-12-07T13:55:00Z"/>
        </w:rPr>
      </w:pPr>
      <w:ins w:id="3983" w:author="Lin, Yuanyuan" w:date="2019-12-07T13:55:00Z">
        <w:r>
          <w:t>(table(</w:t>
        </w:r>
        <w:proofErr w:type="spellStart"/>
        <w:r>
          <w:t>log_list$price</w:t>
        </w:r>
        <w:proofErr w:type="spellEnd"/>
        <w:r>
          <w:t>))</w:t>
        </w:r>
      </w:ins>
    </w:p>
    <w:p w14:paraId="655A4235" w14:textId="77777777" w:rsidR="00E667D1" w:rsidRDefault="00E667D1" w:rsidP="00E667D1">
      <w:pPr>
        <w:rPr>
          <w:ins w:id="3984" w:author="Lin, Yuanyuan" w:date="2019-12-07T13:55:00Z"/>
        </w:rPr>
      </w:pPr>
      <w:ins w:id="3985" w:author="Lin, Yuanyuan" w:date="2019-12-07T13:55:00Z">
        <w:r>
          <w:t>6759/(6759+421)</w:t>
        </w:r>
      </w:ins>
    </w:p>
    <w:p w14:paraId="4886DA0C" w14:textId="77777777" w:rsidR="00E667D1" w:rsidRDefault="00E667D1" w:rsidP="00E667D1">
      <w:pPr>
        <w:rPr>
          <w:ins w:id="3986" w:author="Lin, Yuanyuan" w:date="2019-12-07T13:55:00Z"/>
        </w:rPr>
      </w:pPr>
      <w:ins w:id="3987" w:author="Lin, Yuanyuan" w:date="2019-12-07T13:55:00Z">
        <w:r>
          <w:t>library(</w:t>
        </w:r>
        <w:proofErr w:type="spellStart"/>
        <w:r>
          <w:t>caTools</w:t>
        </w:r>
        <w:proofErr w:type="spellEnd"/>
        <w:r>
          <w:t>)</w:t>
        </w:r>
      </w:ins>
    </w:p>
    <w:p w14:paraId="7867DC51" w14:textId="77777777" w:rsidR="00E667D1" w:rsidRDefault="00E667D1" w:rsidP="00E667D1">
      <w:pPr>
        <w:rPr>
          <w:ins w:id="3988" w:author="Lin, Yuanyuan" w:date="2019-12-07T13:55:00Z"/>
        </w:rPr>
      </w:pPr>
      <w:ins w:id="3989" w:author="Lin, Yuanyuan" w:date="2019-12-07T13:55:00Z">
        <w:r>
          <w:t>#Splitting Training &amp; Testing Data</w:t>
        </w:r>
      </w:ins>
    </w:p>
    <w:p w14:paraId="437C0716" w14:textId="77777777" w:rsidR="00E667D1" w:rsidRDefault="00E667D1" w:rsidP="00E667D1">
      <w:pPr>
        <w:rPr>
          <w:ins w:id="3990" w:author="Lin, Yuanyuan" w:date="2019-12-07T13:55:00Z"/>
        </w:rPr>
      </w:pPr>
      <w:ins w:id="3991" w:author="Lin, Yuanyuan" w:date="2019-12-07T13:55:00Z">
        <w:r>
          <w:t># Randomly split data</w:t>
        </w:r>
      </w:ins>
    </w:p>
    <w:p w14:paraId="0828B3FB" w14:textId="77777777" w:rsidR="00E667D1" w:rsidRDefault="00E667D1" w:rsidP="00E667D1">
      <w:pPr>
        <w:rPr>
          <w:ins w:id="3992" w:author="Lin, Yuanyuan" w:date="2019-12-07T13:55:00Z"/>
        </w:rPr>
      </w:pPr>
      <w:proofErr w:type="spellStart"/>
      <w:ins w:id="3993" w:author="Lin, Yuanyuan" w:date="2019-12-07T13:55:00Z">
        <w:r>
          <w:t>set.seed</w:t>
        </w:r>
        <w:proofErr w:type="spellEnd"/>
        <w:r>
          <w:t>(6888)</w:t>
        </w:r>
      </w:ins>
    </w:p>
    <w:p w14:paraId="1C8D679F" w14:textId="77777777" w:rsidR="00E667D1" w:rsidRDefault="00E667D1" w:rsidP="00E667D1">
      <w:pPr>
        <w:rPr>
          <w:ins w:id="3994" w:author="Lin, Yuanyuan" w:date="2019-12-07T13:55:00Z"/>
        </w:rPr>
      </w:pPr>
      <w:ins w:id="3995" w:author="Lin, Yuanyuan" w:date="2019-12-07T13:55:00Z">
        <w:r>
          <w:t xml:space="preserve">split = </w:t>
        </w:r>
        <w:proofErr w:type="spellStart"/>
        <w:r>
          <w:t>sample.split</w:t>
        </w:r>
        <w:proofErr w:type="spellEnd"/>
        <w:r>
          <w:t>(</w:t>
        </w:r>
        <w:proofErr w:type="spellStart"/>
        <w:r>
          <w:t>log_list$price</w:t>
        </w:r>
        <w:proofErr w:type="spellEnd"/>
        <w:r>
          <w:t xml:space="preserve">, </w:t>
        </w:r>
        <w:proofErr w:type="spellStart"/>
        <w:r>
          <w:t>SplitRatio</w:t>
        </w:r>
        <w:proofErr w:type="spellEnd"/>
        <w:r>
          <w:t xml:space="preserve"> = 0.94)</w:t>
        </w:r>
      </w:ins>
    </w:p>
    <w:p w14:paraId="77CD0484" w14:textId="77777777" w:rsidR="00E667D1" w:rsidRDefault="00E667D1" w:rsidP="00E667D1">
      <w:pPr>
        <w:rPr>
          <w:ins w:id="3996" w:author="Lin, Yuanyuan" w:date="2019-12-07T13:55:00Z"/>
        </w:rPr>
      </w:pPr>
      <w:ins w:id="3997" w:author="Lin, Yuanyuan" w:date="2019-12-07T13:55:00Z">
        <w:r>
          <w:t># Create training and testing sets</w:t>
        </w:r>
      </w:ins>
    </w:p>
    <w:p w14:paraId="0F334048" w14:textId="77777777" w:rsidR="00E667D1" w:rsidRDefault="00E667D1" w:rsidP="00E667D1">
      <w:pPr>
        <w:rPr>
          <w:ins w:id="3998" w:author="Lin, Yuanyuan" w:date="2019-12-07T13:55:00Z"/>
        </w:rPr>
      </w:pPr>
      <w:proofErr w:type="spellStart"/>
      <w:ins w:id="3999" w:author="Lin, Yuanyuan" w:date="2019-12-07T13:55:00Z">
        <w:r>
          <w:t>priceTrain</w:t>
        </w:r>
        <w:proofErr w:type="spellEnd"/>
        <w:r>
          <w:t xml:space="preserve"> = subset(</w:t>
        </w:r>
        <w:proofErr w:type="spellStart"/>
        <w:r>
          <w:t>log_list</w:t>
        </w:r>
        <w:proofErr w:type="spellEnd"/>
        <w:r>
          <w:t>, split == TRUE)</w:t>
        </w:r>
      </w:ins>
    </w:p>
    <w:p w14:paraId="3C35B53E" w14:textId="77777777" w:rsidR="00E667D1" w:rsidRDefault="00E667D1" w:rsidP="00E667D1">
      <w:pPr>
        <w:rPr>
          <w:ins w:id="4000" w:author="Lin, Yuanyuan" w:date="2019-12-07T13:55:00Z"/>
        </w:rPr>
      </w:pPr>
      <w:proofErr w:type="spellStart"/>
      <w:ins w:id="4001" w:author="Lin, Yuanyuan" w:date="2019-12-07T13:55:00Z">
        <w:r>
          <w:lastRenderedPageBreak/>
          <w:t>priceTrain</w:t>
        </w:r>
        <w:proofErr w:type="spellEnd"/>
        <w:r>
          <w:t>&lt;-</w:t>
        </w:r>
        <w:proofErr w:type="spellStart"/>
        <w:r>
          <w:t>data.frame</w:t>
        </w:r>
        <w:proofErr w:type="spellEnd"/>
        <w:r>
          <w:t>(</w:t>
        </w:r>
        <w:proofErr w:type="spellStart"/>
        <w:r>
          <w:t>priceTrain</w:t>
        </w:r>
        <w:proofErr w:type="spellEnd"/>
        <w:r>
          <w:t>)</w:t>
        </w:r>
      </w:ins>
    </w:p>
    <w:p w14:paraId="7376D001" w14:textId="77777777" w:rsidR="00E667D1" w:rsidRDefault="00E667D1" w:rsidP="00E667D1">
      <w:pPr>
        <w:rPr>
          <w:ins w:id="4002" w:author="Lin, Yuanyuan" w:date="2019-12-07T13:55:00Z"/>
        </w:rPr>
      </w:pPr>
      <w:proofErr w:type="spellStart"/>
      <w:ins w:id="4003" w:author="Lin, Yuanyuan" w:date="2019-12-07T13:55:00Z">
        <w:r>
          <w:t>priceTest</w:t>
        </w:r>
        <w:proofErr w:type="spellEnd"/>
        <w:r>
          <w:t xml:space="preserve"> = subset(</w:t>
        </w:r>
        <w:proofErr w:type="spellStart"/>
        <w:r>
          <w:t>log_list</w:t>
        </w:r>
        <w:proofErr w:type="spellEnd"/>
        <w:r>
          <w:t>, split == FALSE)</w:t>
        </w:r>
      </w:ins>
    </w:p>
    <w:p w14:paraId="3016B751" w14:textId="77777777" w:rsidR="00E667D1" w:rsidRDefault="00E667D1" w:rsidP="00E667D1">
      <w:pPr>
        <w:rPr>
          <w:ins w:id="4004" w:author="Lin, Yuanyuan" w:date="2019-12-07T13:55:00Z"/>
        </w:rPr>
      </w:pPr>
      <w:proofErr w:type="spellStart"/>
      <w:ins w:id="4005" w:author="Lin, Yuanyuan" w:date="2019-12-07T13:55:00Z">
        <w:r>
          <w:t>priceTest</w:t>
        </w:r>
        <w:proofErr w:type="spellEnd"/>
        <w:r>
          <w:t>&lt;-</w:t>
        </w:r>
        <w:proofErr w:type="spellStart"/>
        <w:r>
          <w:t>data.frame</w:t>
        </w:r>
        <w:proofErr w:type="spellEnd"/>
        <w:r>
          <w:t>(</w:t>
        </w:r>
        <w:proofErr w:type="spellStart"/>
        <w:r>
          <w:t>priceTest</w:t>
        </w:r>
        <w:proofErr w:type="spellEnd"/>
        <w:r>
          <w:t>)</w:t>
        </w:r>
      </w:ins>
    </w:p>
    <w:p w14:paraId="7E886BF7" w14:textId="77777777" w:rsidR="00E667D1" w:rsidRDefault="00E667D1" w:rsidP="00E667D1">
      <w:pPr>
        <w:rPr>
          <w:ins w:id="4006" w:author="Lin, Yuanyuan" w:date="2019-12-07T13:55:00Z"/>
        </w:rPr>
      </w:pPr>
      <w:proofErr w:type="spellStart"/>
      <w:ins w:id="4007" w:author="Lin, Yuanyuan" w:date="2019-12-07T13:55:00Z">
        <w:r>
          <w:t>nrow</w:t>
        </w:r>
        <w:proofErr w:type="spellEnd"/>
        <w:r>
          <w:t>(</w:t>
        </w:r>
        <w:proofErr w:type="spellStart"/>
        <w:r>
          <w:t>priceTrain</w:t>
        </w:r>
        <w:proofErr w:type="spellEnd"/>
        <w:r>
          <w:t>)</w:t>
        </w:r>
      </w:ins>
    </w:p>
    <w:p w14:paraId="52A2E9AD" w14:textId="77777777" w:rsidR="00E667D1" w:rsidRDefault="00E667D1" w:rsidP="00E667D1">
      <w:pPr>
        <w:rPr>
          <w:ins w:id="4008" w:author="Lin, Yuanyuan" w:date="2019-12-07T13:55:00Z"/>
        </w:rPr>
      </w:pPr>
      <w:proofErr w:type="spellStart"/>
      <w:ins w:id="4009" w:author="Lin, Yuanyuan" w:date="2019-12-07T13:55:00Z">
        <w:r>
          <w:t>nrow</w:t>
        </w:r>
        <w:proofErr w:type="spellEnd"/>
        <w:r>
          <w:t>(</w:t>
        </w:r>
        <w:proofErr w:type="spellStart"/>
        <w:r>
          <w:t>priceTest</w:t>
        </w:r>
        <w:proofErr w:type="spellEnd"/>
        <w:r>
          <w:t>)</w:t>
        </w:r>
      </w:ins>
    </w:p>
    <w:p w14:paraId="4EEB70EE" w14:textId="77777777" w:rsidR="00E667D1" w:rsidRDefault="00E667D1" w:rsidP="00E667D1">
      <w:pPr>
        <w:rPr>
          <w:ins w:id="4010" w:author="Lin, Yuanyuan" w:date="2019-12-07T13:55:00Z"/>
        </w:rPr>
      </w:pPr>
    </w:p>
    <w:p w14:paraId="35D5C43B" w14:textId="77777777" w:rsidR="00E667D1" w:rsidRDefault="00E667D1" w:rsidP="00E667D1">
      <w:pPr>
        <w:rPr>
          <w:ins w:id="4011" w:author="Lin, Yuanyuan" w:date="2019-12-07T13:55:00Z"/>
        </w:rPr>
      </w:pPr>
      <w:ins w:id="4012" w:author="Lin, Yuanyuan" w:date="2019-12-07T13:55:00Z">
        <w:r>
          <w:t>#logistic regression</w:t>
        </w:r>
      </w:ins>
    </w:p>
    <w:p w14:paraId="64D5ED37" w14:textId="77777777" w:rsidR="00E667D1" w:rsidRDefault="00E667D1" w:rsidP="00E667D1">
      <w:pPr>
        <w:rPr>
          <w:ins w:id="4013" w:author="Lin, Yuanyuan" w:date="2019-12-07T13:55:00Z"/>
        </w:rPr>
      </w:pPr>
      <w:ins w:id="4014" w:author="Lin, Yuanyuan" w:date="2019-12-07T13:55:00Z">
        <w:r>
          <w:t>logistic.model1=glm(price~accommodates+bathrooms+bedrooms+beds+cleaning_fee+security_deposit,data=priceTrain , family=binomial )</w:t>
        </w:r>
      </w:ins>
    </w:p>
    <w:p w14:paraId="7DFA3264" w14:textId="77777777" w:rsidR="00E667D1" w:rsidRDefault="00E667D1" w:rsidP="00E667D1">
      <w:pPr>
        <w:rPr>
          <w:ins w:id="4015" w:author="Lin, Yuanyuan" w:date="2019-12-07T13:55:00Z"/>
        </w:rPr>
      </w:pPr>
      <w:ins w:id="4016" w:author="Lin, Yuanyuan" w:date="2019-12-07T13:55:00Z">
        <w:r>
          <w:t>summary(logistic.model1)</w:t>
        </w:r>
      </w:ins>
    </w:p>
    <w:p w14:paraId="4FF2D3C7" w14:textId="77777777" w:rsidR="00E667D1" w:rsidRDefault="00E667D1" w:rsidP="00E667D1">
      <w:pPr>
        <w:rPr>
          <w:ins w:id="4017" w:author="Lin, Yuanyuan" w:date="2019-12-07T13:55:00Z"/>
        </w:rPr>
      </w:pPr>
      <w:ins w:id="4018" w:author="Lin, Yuanyuan" w:date="2019-12-07T13:55:00Z">
        <w:r>
          <w:t>#model check</w:t>
        </w:r>
      </w:ins>
    </w:p>
    <w:p w14:paraId="31B348FB" w14:textId="77777777" w:rsidR="00E667D1" w:rsidRDefault="00E667D1" w:rsidP="00E667D1">
      <w:pPr>
        <w:rPr>
          <w:ins w:id="4019" w:author="Lin, Yuanyuan" w:date="2019-12-07T13:55:00Z"/>
        </w:rPr>
      </w:pPr>
      <w:ins w:id="4020" w:author="Lin, Yuanyuan" w:date="2019-12-07T13:55:00Z">
        <w:r>
          <w:t>library(car)</w:t>
        </w:r>
      </w:ins>
    </w:p>
    <w:p w14:paraId="46039282" w14:textId="77777777" w:rsidR="00E667D1" w:rsidRDefault="00E667D1" w:rsidP="00E667D1">
      <w:pPr>
        <w:rPr>
          <w:ins w:id="4021" w:author="Lin, Yuanyuan" w:date="2019-12-07T13:55:00Z"/>
        </w:rPr>
      </w:pPr>
      <w:proofErr w:type="spellStart"/>
      <w:ins w:id="4022" w:author="Lin, Yuanyuan" w:date="2019-12-07T13:55:00Z">
        <w:r>
          <w:t>marginalModelPlots</w:t>
        </w:r>
        <w:proofErr w:type="spellEnd"/>
        <w:r>
          <w:t>(logistic.model1)</w:t>
        </w:r>
      </w:ins>
    </w:p>
    <w:p w14:paraId="5F180DF9" w14:textId="77777777" w:rsidR="00E667D1" w:rsidRDefault="00E667D1" w:rsidP="00E667D1">
      <w:pPr>
        <w:rPr>
          <w:ins w:id="4023" w:author="Lin, Yuanyuan" w:date="2019-12-07T13:55:00Z"/>
        </w:rPr>
      </w:pPr>
      <w:ins w:id="4024" w:author="Lin, Yuanyuan" w:date="2019-12-07T13:55:00Z">
        <w:r>
          <w:t>#binned residual plot</w:t>
        </w:r>
      </w:ins>
    </w:p>
    <w:p w14:paraId="38DCF02F" w14:textId="77777777" w:rsidR="00E667D1" w:rsidRDefault="00E667D1" w:rsidP="00E667D1">
      <w:pPr>
        <w:rPr>
          <w:ins w:id="4025" w:author="Lin, Yuanyuan" w:date="2019-12-07T13:55:00Z"/>
        </w:rPr>
      </w:pPr>
      <w:ins w:id="4026" w:author="Lin, Yuanyuan" w:date="2019-12-07T13:55:00Z">
        <w:r>
          <w:t>library(arm)</w:t>
        </w:r>
      </w:ins>
    </w:p>
    <w:p w14:paraId="0EF7160A" w14:textId="77777777" w:rsidR="00E667D1" w:rsidRDefault="00E667D1" w:rsidP="00E667D1">
      <w:pPr>
        <w:rPr>
          <w:ins w:id="4027" w:author="Lin, Yuanyuan" w:date="2019-12-07T13:55:00Z"/>
        </w:rPr>
      </w:pPr>
      <w:ins w:id="4028" w:author="Lin, Yuanyuan" w:date="2019-12-07T13:55:00Z">
        <w:r>
          <w:t>binnedplot(fitted(logistic.model1),residuals(logistic.model1,type="response"))</w:t>
        </w:r>
      </w:ins>
    </w:p>
    <w:p w14:paraId="381544BE" w14:textId="77777777" w:rsidR="00E667D1" w:rsidRDefault="00E667D1" w:rsidP="00E667D1">
      <w:pPr>
        <w:rPr>
          <w:ins w:id="4029" w:author="Lin, Yuanyuan" w:date="2019-12-07T13:55:00Z"/>
        </w:rPr>
      </w:pPr>
    </w:p>
    <w:p w14:paraId="27232646" w14:textId="77777777" w:rsidR="00E667D1" w:rsidRDefault="00E667D1" w:rsidP="00E667D1">
      <w:pPr>
        <w:rPr>
          <w:ins w:id="4030" w:author="Lin, Yuanyuan" w:date="2019-12-07T13:55:00Z"/>
        </w:rPr>
      </w:pPr>
      <w:ins w:id="4031" w:author="Lin, Yuanyuan" w:date="2019-12-07T13:55:00Z">
        <w:r>
          <w:t>#use model to get prediction</w:t>
        </w:r>
      </w:ins>
    </w:p>
    <w:p w14:paraId="0A80153D" w14:textId="77777777" w:rsidR="00E667D1" w:rsidRDefault="00E667D1" w:rsidP="00E667D1">
      <w:pPr>
        <w:rPr>
          <w:ins w:id="4032" w:author="Lin, Yuanyuan" w:date="2019-12-07T13:55:00Z"/>
        </w:rPr>
      </w:pPr>
      <w:proofErr w:type="spellStart"/>
      <w:ins w:id="4033" w:author="Lin, Yuanyuan" w:date="2019-12-07T13:55:00Z">
        <w:r>
          <w:t>predictTrain</w:t>
        </w:r>
        <w:proofErr w:type="spellEnd"/>
        <w:r>
          <w:t xml:space="preserve"> = predict(logistic.model1, type="response")</w:t>
        </w:r>
      </w:ins>
    </w:p>
    <w:p w14:paraId="6EBB7569" w14:textId="77777777" w:rsidR="00E667D1" w:rsidRDefault="00E667D1" w:rsidP="00E667D1">
      <w:pPr>
        <w:rPr>
          <w:ins w:id="4034" w:author="Lin, Yuanyuan" w:date="2019-12-07T13:55:00Z"/>
        </w:rPr>
      </w:pPr>
      <w:ins w:id="4035" w:author="Lin, Yuanyuan" w:date="2019-12-07T13:55:00Z">
        <w:r>
          <w:t>summary(</w:t>
        </w:r>
        <w:proofErr w:type="spellStart"/>
        <w:r>
          <w:t>predictTrain</w:t>
        </w:r>
        <w:proofErr w:type="spellEnd"/>
        <w:r>
          <w:t>)</w:t>
        </w:r>
      </w:ins>
    </w:p>
    <w:p w14:paraId="28943C73" w14:textId="77777777" w:rsidR="00E667D1" w:rsidRDefault="00E667D1" w:rsidP="00E667D1">
      <w:pPr>
        <w:rPr>
          <w:ins w:id="4036" w:author="Lin, Yuanyuan" w:date="2019-12-07T13:55:00Z"/>
        </w:rPr>
      </w:pPr>
    </w:p>
    <w:p w14:paraId="740D9DCB" w14:textId="77777777" w:rsidR="00E667D1" w:rsidRDefault="00E667D1" w:rsidP="00E667D1">
      <w:pPr>
        <w:rPr>
          <w:ins w:id="4037" w:author="Lin, Yuanyuan" w:date="2019-12-07T13:55:00Z"/>
        </w:rPr>
      </w:pPr>
      <w:proofErr w:type="spellStart"/>
      <w:ins w:id="4038" w:author="Lin, Yuanyuan" w:date="2019-12-07T13:55:00Z">
        <w:r>
          <w:t>tapply</w:t>
        </w:r>
        <w:proofErr w:type="spellEnd"/>
        <w:r>
          <w:t>(</w:t>
        </w:r>
        <w:proofErr w:type="spellStart"/>
        <w:r>
          <w:t>predictTrain</w:t>
        </w:r>
        <w:proofErr w:type="spellEnd"/>
        <w:r>
          <w:t xml:space="preserve">, </w:t>
        </w:r>
        <w:proofErr w:type="spellStart"/>
        <w:r>
          <w:t>priceTrain$price</w:t>
        </w:r>
        <w:proofErr w:type="spellEnd"/>
        <w:r>
          <w:t>, mean)</w:t>
        </w:r>
      </w:ins>
    </w:p>
    <w:p w14:paraId="496B6B35" w14:textId="77777777" w:rsidR="00E667D1" w:rsidRDefault="00E667D1" w:rsidP="00E667D1">
      <w:pPr>
        <w:rPr>
          <w:ins w:id="4039" w:author="Lin, Yuanyuan" w:date="2019-12-07T13:55:00Z"/>
        </w:rPr>
      </w:pPr>
    </w:p>
    <w:p w14:paraId="42730BE1" w14:textId="77777777" w:rsidR="00E667D1" w:rsidRDefault="00E667D1" w:rsidP="00E667D1">
      <w:pPr>
        <w:rPr>
          <w:ins w:id="4040" w:author="Lin, Yuanyuan" w:date="2019-12-07T13:55:00Z"/>
        </w:rPr>
      </w:pPr>
      <w:ins w:id="4041" w:author="Lin, Yuanyuan" w:date="2019-12-07T13:55:00Z">
        <w:r>
          <w:t>#Confusion matrix for threshold of 0.5</w:t>
        </w:r>
      </w:ins>
    </w:p>
    <w:p w14:paraId="529B8051" w14:textId="77777777" w:rsidR="00E667D1" w:rsidRDefault="00E667D1" w:rsidP="00E667D1">
      <w:pPr>
        <w:rPr>
          <w:ins w:id="4042" w:author="Lin, Yuanyuan" w:date="2019-12-07T13:55:00Z"/>
        </w:rPr>
      </w:pPr>
      <w:ins w:id="4043" w:author="Lin, Yuanyuan" w:date="2019-12-07T13:55:00Z">
        <w:r>
          <w:t>table(</w:t>
        </w:r>
        <w:proofErr w:type="spellStart"/>
        <w:r>
          <w:t>priceTrain$price</w:t>
        </w:r>
        <w:proofErr w:type="spellEnd"/>
        <w:r>
          <w:t xml:space="preserve">, </w:t>
        </w:r>
        <w:proofErr w:type="spellStart"/>
        <w:r>
          <w:t>predictTrain</w:t>
        </w:r>
        <w:proofErr w:type="spellEnd"/>
        <w:r>
          <w:t xml:space="preserve"> &gt; 0.5)</w:t>
        </w:r>
      </w:ins>
    </w:p>
    <w:p w14:paraId="32968B81" w14:textId="77777777" w:rsidR="00E667D1" w:rsidRDefault="00E667D1" w:rsidP="00E667D1">
      <w:pPr>
        <w:rPr>
          <w:ins w:id="4044" w:author="Lin, Yuanyuan" w:date="2019-12-07T13:55:00Z"/>
        </w:rPr>
      </w:pPr>
    </w:p>
    <w:p w14:paraId="46AA5474" w14:textId="77777777" w:rsidR="00E667D1" w:rsidRDefault="00E667D1" w:rsidP="00E667D1">
      <w:pPr>
        <w:rPr>
          <w:ins w:id="4045" w:author="Lin, Yuanyuan" w:date="2019-12-07T13:55:00Z"/>
        </w:rPr>
      </w:pPr>
      <w:ins w:id="4046" w:author="Lin, Yuanyuan" w:date="2019-12-07T13:55:00Z">
        <w:r>
          <w:t>#sensitivity</w:t>
        </w:r>
      </w:ins>
    </w:p>
    <w:p w14:paraId="0F76C753" w14:textId="77777777" w:rsidR="00E667D1" w:rsidRDefault="00E667D1" w:rsidP="00E667D1">
      <w:pPr>
        <w:rPr>
          <w:ins w:id="4047" w:author="Lin, Yuanyuan" w:date="2019-12-07T13:55:00Z"/>
        </w:rPr>
      </w:pPr>
      <w:ins w:id="4048" w:author="Lin, Yuanyuan" w:date="2019-12-07T13:55:00Z">
        <w:r>
          <w:t>82/(339+82)</w:t>
        </w:r>
      </w:ins>
    </w:p>
    <w:p w14:paraId="5AC9852E" w14:textId="77777777" w:rsidR="00E667D1" w:rsidRDefault="00E667D1" w:rsidP="00E667D1">
      <w:pPr>
        <w:rPr>
          <w:ins w:id="4049" w:author="Lin, Yuanyuan" w:date="2019-12-07T13:55:00Z"/>
        </w:rPr>
      </w:pPr>
    </w:p>
    <w:p w14:paraId="15F779C8" w14:textId="77777777" w:rsidR="00E667D1" w:rsidRDefault="00E667D1" w:rsidP="00E667D1">
      <w:pPr>
        <w:rPr>
          <w:ins w:id="4050" w:author="Lin, Yuanyuan" w:date="2019-12-07T13:55:00Z"/>
        </w:rPr>
      </w:pPr>
      <w:ins w:id="4051" w:author="Lin, Yuanyuan" w:date="2019-12-07T13:55:00Z">
        <w:r>
          <w:t>#</w:t>
        </w:r>
        <w:proofErr w:type="spellStart"/>
        <w:r>
          <w:t>Iload</w:t>
        </w:r>
        <w:proofErr w:type="spellEnd"/>
        <w:r>
          <w:t xml:space="preserve"> ROCR package</w:t>
        </w:r>
      </w:ins>
    </w:p>
    <w:p w14:paraId="5207AED8" w14:textId="77777777" w:rsidR="00E667D1" w:rsidRDefault="00E667D1" w:rsidP="00E667D1">
      <w:pPr>
        <w:rPr>
          <w:ins w:id="4052" w:author="Lin, Yuanyuan" w:date="2019-12-07T13:55:00Z"/>
        </w:rPr>
      </w:pPr>
      <w:ins w:id="4053" w:author="Lin, Yuanyuan" w:date="2019-12-07T13:55:00Z">
        <w:r>
          <w:t>library(ROCR)</w:t>
        </w:r>
      </w:ins>
    </w:p>
    <w:p w14:paraId="0BCB6F5C" w14:textId="77777777" w:rsidR="00E667D1" w:rsidRDefault="00E667D1" w:rsidP="00E667D1">
      <w:pPr>
        <w:rPr>
          <w:ins w:id="4054" w:author="Lin, Yuanyuan" w:date="2019-12-07T13:55:00Z"/>
        </w:rPr>
      </w:pPr>
      <w:proofErr w:type="spellStart"/>
      <w:ins w:id="4055" w:author="Lin, Yuanyuan" w:date="2019-12-07T13:55:00Z">
        <w:r>
          <w:t>ROCRpred</w:t>
        </w:r>
        <w:proofErr w:type="spellEnd"/>
        <w:r>
          <w:t xml:space="preserve"> = prediction(</w:t>
        </w:r>
        <w:proofErr w:type="spellStart"/>
        <w:r>
          <w:t>predictTrain</w:t>
        </w:r>
        <w:proofErr w:type="spellEnd"/>
        <w:r>
          <w:t xml:space="preserve">, </w:t>
        </w:r>
        <w:proofErr w:type="spellStart"/>
        <w:r>
          <w:t>priceTrain$price</w:t>
        </w:r>
        <w:proofErr w:type="spellEnd"/>
        <w:r>
          <w:t>)</w:t>
        </w:r>
      </w:ins>
    </w:p>
    <w:p w14:paraId="167BDC90" w14:textId="77777777" w:rsidR="00E667D1" w:rsidRDefault="00E667D1" w:rsidP="00E667D1">
      <w:pPr>
        <w:rPr>
          <w:ins w:id="4056" w:author="Lin, Yuanyuan" w:date="2019-12-07T13:55:00Z"/>
        </w:rPr>
      </w:pPr>
      <w:ins w:id="4057" w:author="Lin, Yuanyuan" w:date="2019-12-07T13:55:00Z">
        <w:r>
          <w:t># Performance function</w:t>
        </w:r>
      </w:ins>
    </w:p>
    <w:p w14:paraId="28C9465F" w14:textId="77777777" w:rsidR="00E667D1" w:rsidRDefault="00E667D1" w:rsidP="00E667D1">
      <w:pPr>
        <w:rPr>
          <w:ins w:id="4058" w:author="Lin, Yuanyuan" w:date="2019-12-07T13:55:00Z"/>
        </w:rPr>
      </w:pPr>
      <w:proofErr w:type="spellStart"/>
      <w:ins w:id="4059" w:author="Lin, Yuanyuan" w:date="2019-12-07T13:55:00Z">
        <w:r>
          <w:t>ROCRperf</w:t>
        </w:r>
        <w:proofErr w:type="spellEnd"/>
        <w:r>
          <w:t xml:space="preserve"> = performance(</w:t>
        </w:r>
        <w:proofErr w:type="spellStart"/>
        <w:r>
          <w:t>ROCRpred</w:t>
        </w:r>
        <w:proofErr w:type="spellEnd"/>
        <w:r>
          <w:t>, "</w:t>
        </w:r>
        <w:proofErr w:type="spellStart"/>
        <w:r>
          <w:t>tpr</w:t>
        </w:r>
        <w:proofErr w:type="spellEnd"/>
        <w:r>
          <w:t>", "</w:t>
        </w:r>
        <w:proofErr w:type="spellStart"/>
        <w:r>
          <w:t>fpr</w:t>
        </w:r>
        <w:proofErr w:type="spellEnd"/>
        <w:r>
          <w:t>")</w:t>
        </w:r>
      </w:ins>
    </w:p>
    <w:p w14:paraId="4C9D7DFB" w14:textId="77777777" w:rsidR="00E667D1" w:rsidRDefault="00E667D1" w:rsidP="00E667D1">
      <w:pPr>
        <w:rPr>
          <w:ins w:id="4060" w:author="Lin, Yuanyuan" w:date="2019-12-07T13:55:00Z"/>
        </w:rPr>
      </w:pPr>
      <w:ins w:id="4061" w:author="Lin, Yuanyuan" w:date="2019-12-07T13:55:00Z">
        <w:r>
          <w:t xml:space="preserve"># Add threshold labels </w:t>
        </w:r>
      </w:ins>
    </w:p>
    <w:p w14:paraId="50F6ED5C" w14:textId="77777777" w:rsidR="00E667D1" w:rsidRDefault="00E667D1" w:rsidP="00E667D1">
      <w:pPr>
        <w:rPr>
          <w:ins w:id="4062" w:author="Lin, Yuanyuan" w:date="2019-12-07T13:55:00Z"/>
        </w:rPr>
      </w:pPr>
      <w:ins w:id="4063" w:author="Lin, Yuanyuan" w:date="2019-12-07T13:55:00Z">
        <w:r>
          <w:t>plot(</w:t>
        </w:r>
        <w:proofErr w:type="spellStart"/>
        <w:r>
          <w:t>ROCRperf</w:t>
        </w:r>
        <w:proofErr w:type="spellEnd"/>
        <w:r>
          <w:t xml:space="preserve">, colorize=TRUE, print.cutoffs.at=seq(0,1,by=0.1), </w:t>
        </w:r>
        <w:proofErr w:type="spellStart"/>
        <w:r>
          <w:t>text.adj</w:t>
        </w:r>
        <w:proofErr w:type="spellEnd"/>
        <w:r>
          <w:t>=c(-0.2,1.7))</w:t>
        </w:r>
      </w:ins>
    </w:p>
    <w:p w14:paraId="2BFCC0D5" w14:textId="77777777" w:rsidR="00E667D1" w:rsidRDefault="00E667D1" w:rsidP="00E667D1">
      <w:pPr>
        <w:rPr>
          <w:ins w:id="4064" w:author="Lin, Yuanyuan" w:date="2019-12-07T13:55:00Z"/>
        </w:rPr>
      </w:pPr>
    </w:p>
    <w:p w14:paraId="3F9C47E9" w14:textId="77777777" w:rsidR="00E667D1" w:rsidRDefault="00E667D1" w:rsidP="00E667D1">
      <w:pPr>
        <w:rPr>
          <w:ins w:id="4065" w:author="Lin, Yuanyuan" w:date="2019-12-07T13:55:00Z"/>
        </w:rPr>
      </w:pPr>
      <w:proofErr w:type="spellStart"/>
      <w:ins w:id="4066" w:author="Lin, Yuanyuan" w:date="2019-12-07T13:55:00Z">
        <w:r>
          <w:t>predictTest</w:t>
        </w:r>
        <w:proofErr w:type="spellEnd"/>
        <w:r>
          <w:t xml:space="preserve"> = predict(logistic.model1, type = "response", </w:t>
        </w:r>
        <w:proofErr w:type="spellStart"/>
        <w:r>
          <w:t>newdata</w:t>
        </w:r>
        <w:proofErr w:type="spellEnd"/>
        <w:r>
          <w:t xml:space="preserve"> = </w:t>
        </w:r>
        <w:proofErr w:type="spellStart"/>
        <w:r>
          <w:t>priceTest</w:t>
        </w:r>
        <w:proofErr w:type="spellEnd"/>
        <w:r>
          <w:t>)</w:t>
        </w:r>
      </w:ins>
    </w:p>
    <w:p w14:paraId="697F7B53" w14:textId="77777777" w:rsidR="00E667D1" w:rsidRDefault="00E667D1" w:rsidP="00E667D1">
      <w:pPr>
        <w:rPr>
          <w:ins w:id="4067" w:author="Lin, Yuanyuan" w:date="2019-12-07T13:55:00Z"/>
        </w:rPr>
      </w:pPr>
      <w:ins w:id="4068" w:author="Lin, Yuanyuan" w:date="2019-12-07T13:55:00Z">
        <w:r>
          <w:t>table(</w:t>
        </w:r>
        <w:proofErr w:type="spellStart"/>
        <w:r>
          <w:t>priceTest$price,predictTest</w:t>
        </w:r>
        <w:proofErr w:type="spellEnd"/>
        <w:r>
          <w:t xml:space="preserve"> &gt;= 0.3)</w:t>
        </w:r>
      </w:ins>
    </w:p>
    <w:p w14:paraId="5AAB1C82" w14:textId="77777777" w:rsidR="00E667D1" w:rsidRDefault="00E667D1" w:rsidP="00E667D1">
      <w:pPr>
        <w:rPr>
          <w:ins w:id="4069" w:author="Lin, Yuanyuan" w:date="2019-12-07T13:55:00Z"/>
        </w:rPr>
      </w:pPr>
      <w:ins w:id="4070" w:author="Lin, Yuanyuan" w:date="2019-12-07T13:55:00Z">
        <w:r>
          <w:t># Accuracy</w:t>
        </w:r>
      </w:ins>
    </w:p>
    <w:p w14:paraId="71717CA4" w14:textId="77777777" w:rsidR="00E667D1" w:rsidRDefault="00E667D1" w:rsidP="00E667D1">
      <w:pPr>
        <w:rPr>
          <w:ins w:id="4071" w:author="Lin, Yuanyuan" w:date="2019-12-07T13:55:00Z"/>
        </w:rPr>
      </w:pPr>
      <w:ins w:id="4072" w:author="Lin, Yuanyuan" w:date="2019-12-07T13:55:00Z">
        <w:r>
          <w:t>(400+9)/(409+22)</w:t>
        </w:r>
      </w:ins>
    </w:p>
    <w:p w14:paraId="29C7A27B" w14:textId="77777777" w:rsidR="00E667D1" w:rsidRDefault="00E667D1" w:rsidP="00E667D1">
      <w:pPr>
        <w:rPr>
          <w:ins w:id="4073" w:author="Lin, Yuanyuan" w:date="2019-12-07T13:55:00Z"/>
        </w:rPr>
      </w:pPr>
    </w:p>
    <w:p w14:paraId="1C81D278" w14:textId="77777777" w:rsidR="00E667D1" w:rsidRDefault="00E667D1" w:rsidP="00E667D1">
      <w:pPr>
        <w:rPr>
          <w:ins w:id="4074" w:author="Lin, Yuanyuan" w:date="2019-12-07T13:55:00Z"/>
        </w:rPr>
      </w:pPr>
      <w:ins w:id="4075" w:author="Lin, Yuanyuan" w:date="2019-12-07T13:55:00Z">
        <w:r>
          <w:t>#multi-level regression</w:t>
        </w:r>
      </w:ins>
    </w:p>
    <w:p w14:paraId="3B74012A" w14:textId="77777777" w:rsidR="00E667D1" w:rsidRDefault="00E667D1" w:rsidP="00E667D1">
      <w:pPr>
        <w:rPr>
          <w:ins w:id="4076" w:author="Lin, Yuanyuan" w:date="2019-12-07T13:55:00Z"/>
        </w:rPr>
      </w:pPr>
      <w:ins w:id="4077" w:author="Lin, Yuanyuan" w:date="2019-12-07T13:55:00Z">
        <w:r>
          <w:t>data&lt;-read.csv("list.csv")</w:t>
        </w:r>
      </w:ins>
    </w:p>
    <w:p w14:paraId="6C5D6B3E" w14:textId="77777777" w:rsidR="00E667D1" w:rsidRDefault="00E667D1" w:rsidP="00E667D1">
      <w:pPr>
        <w:rPr>
          <w:ins w:id="4078" w:author="Lin, Yuanyuan" w:date="2019-12-07T13:55:00Z"/>
        </w:rPr>
      </w:pPr>
      <w:ins w:id="4079" w:author="Lin, Yuanyuan" w:date="2019-12-07T13:55:00Z">
        <w:r>
          <w:t>neigh&lt;-</w:t>
        </w:r>
        <w:proofErr w:type="spellStart"/>
        <w:r>
          <w:t>data$neighbourhood</w:t>
        </w:r>
        <w:proofErr w:type="spellEnd"/>
      </w:ins>
    </w:p>
    <w:p w14:paraId="56E81232" w14:textId="77777777" w:rsidR="00E667D1" w:rsidRDefault="00E667D1" w:rsidP="00E667D1">
      <w:pPr>
        <w:rPr>
          <w:ins w:id="4080" w:author="Lin, Yuanyuan" w:date="2019-12-07T13:55:00Z"/>
        </w:rPr>
      </w:pPr>
      <w:ins w:id="4081" w:author="Lin, Yuanyuan" w:date="2019-12-07T13:55:00Z">
        <w:r>
          <w:t>data&lt;-data[,c(40:55)]</w:t>
        </w:r>
      </w:ins>
    </w:p>
    <w:p w14:paraId="200EFEED" w14:textId="77777777" w:rsidR="00E667D1" w:rsidRDefault="00E667D1" w:rsidP="00E667D1">
      <w:pPr>
        <w:rPr>
          <w:ins w:id="4082" w:author="Lin, Yuanyuan" w:date="2019-12-07T13:55:00Z"/>
        </w:rPr>
      </w:pPr>
      <w:ins w:id="4083" w:author="Lin, Yuanyuan" w:date="2019-12-07T13:55:00Z">
        <w:r>
          <w:lastRenderedPageBreak/>
          <w:t>#</w:t>
        </w:r>
        <w:proofErr w:type="spellStart"/>
        <w:r>
          <w:t>data$neigh</w:t>
        </w:r>
        <w:proofErr w:type="spellEnd"/>
        <w:r>
          <w:t>&lt;-neigh</w:t>
        </w:r>
      </w:ins>
    </w:p>
    <w:p w14:paraId="7A56A01D" w14:textId="77777777" w:rsidR="00E667D1" w:rsidRDefault="00E667D1" w:rsidP="00E667D1">
      <w:pPr>
        <w:rPr>
          <w:ins w:id="4084" w:author="Lin, Yuanyuan" w:date="2019-12-07T13:55:00Z"/>
        </w:rPr>
      </w:pPr>
      <w:proofErr w:type="spellStart"/>
      <w:ins w:id="4085" w:author="Lin, Yuanyuan" w:date="2019-12-07T13:55:00Z">
        <w:r>
          <w:t>data$host_since</w:t>
        </w:r>
        <w:proofErr w:type="spellEnd"/>
        <w:r>
          <w:t>&lt;-NULL</w:t>
        </w:r>
      </w:ins>
    </w:p>
    <w:p w14:paraId="68496674" w14:textId="77777777" w:rsidR="00E667D1" w:rsidRDefault="00E667D1" w:rsidP="00E667D1">
      <w:pPr>
        <w:rPr>
          <w:ins w:id="4086" w:author="Lin, Yuanyuan" w:date="2019-12-07T13:55:00Z"/>
        </w:rPr>
      </w:pPr>
      <w:proofErr w:type="spellStart"/>
      <w:ins w:id="4087" w:author="Lin, Yuanyuan" w:date="2019-12-07T13:55:00Z">
        <w:r>
          <w:t>data$calendar_updated</w:t>
        </w:r>
        <w:proofErr w:type="spellEnd"/>
        <w:r>
          <w:t>&lt;-NULL</w:t>
        </w:r>
      </w:ins>
    </w:p>
    <w:p w14:paraId="62EC5BF6" w14:textId="77777777" w:rsidR="00E667D1" w:rsidRDefault="00E667D1" w:rsidP="00E667D1">
      <w:pPr>
        <w:rPr>
          <w:ins w:id="4088" w:author="Lin, Yuanyuan" w:date="2019-12-07T13:55:00Z"/>
        </w:rPr>
      </w:pPr>
      <w:proofErr w:type="spellStart"/>
      <w:ins w:id="4089" w:author="Lin, Yuanyuan" w:date="2019-12-07T13:55:00Z">
        <w:r>
          <w:t>data$cancellation_policy</w:t>
        </w:r>
        <w:proofErr w:type="spellEnd"/>
        <w:r>
          <w:t>&lt;-</w:t>
        </w:r>
        <w:proofErr w:type="spellStart"/>
        <w:r>
          <w:t>as.factor</w:t>
        </w:r>
        <w:proofErr w:type="spellEnd"/>
        <w:r>
          <w:t>(</w:t>
        </w:r>
        <w:proofErr w:type="spellStart"/>
        <w:r>
          <w:t>data$cancellation_policy</w:t>
        </w:r>
        <w:proofErr w:type="spellEnd"/>
        <w:r>
          <w:t>)</w:t>
        </w:r>
      </w:ins>
    </w:p>
    <w:p w14:paraId="2090D4D2" w14:textId="77777777" w:rsidR="00E667D1" w:rsidRDefault="00E667D1" w:rsidP="00E667D1">
      <w:pPr>
        <w:rPr>
          <w:ins w:id="4090" w:author="Lin, Yuanyuan" w:date="2019-12-07T13:55:00Z"/>
        </w:rPr>
      </w:pPr>
      <w:ins w:id="4091" w:author="Lin, Yuanyuan" w:date="2019-12-07T13:55:00Z">
        <w:r>
          <w:t>data$require_guest_phone_verification&lt;-as.factor(data$require_guest_phone_verification)</w:t>
        </w:r>
      </w:ins>
    </w:p>
    <w:p w14:paraId="6F4137B4" w14:textId="77777777" w:rsidR="00E667D1" w:rsidRDefault="00E667D1" w:rsidP="00E667D1">
      <w:pPr>
        <w:rPr>
          <w:ins w:id="4092" w:author="Lin, Yuanyuan" w:date="2019-12-07T13:55:00Z"/>
        </w:rPr>
      </w:pPr>
      <w:ins w:id="4093" w:author="Lin, Yuanyuan" w:date="2019-12-07T13:55:00Z">
        <w:r>
          <w:t>data$require_guest_profile_picture&lt;-as.factor(data$require_guest_profile_picture)</w:t>
        </w:r>
      </w:ins>
    </w:p>
    <w:p w14:paraId="3402F62B" w14:textId="77777777" w:rsidR="00E667D1" w:rsidRDefault="00E667D1" w:rsidP="00E667D1">
      <w:pPr>
        <w:rPr>
          <w:ins w:id="4094" w:author="Lin, Yuanyuan" w:date="2019-12-07T13:55:00Z"/>
        </w:rPr>
      </w:pPr>
      <w:ins w:id="4095" w:author="Lin, Yuanyuan" w:date="2019-12-07T13:55:00Z">
        <w:r>
          <w:t>index&lt;-sample(7180,7180/2,replace = F)</w:t>
        </w:r>
      </w:ins>
    </w:p>
    <w:p w14:paraId="70AA9A2C" w14:textId="77777777" w:rsidR="00E667D1" w:rsidRDefault="00E667D1" w:rsidP="00E667D1">
      <w:pPr>
        <w:rPr>
          <w:ins w:id="4096" w:author="Lin, Yuanyuan" w:date="2019-12-07T13:55:00Z"/>
        </w:rPr>
      </w:pPr>
      <w:ins w:id="4097" w:author="Lin, Yuanyuan" w:date="2019-12-07T13:55:00Z">
        <w:r>
          <w:t>variable&lt;-data[index,]</w:t>
        </w:r>
      </w:ins>
    </w:p>
    <w:p w14:paraId="5BE97FEC" w14:textId="77777777" w:rsidR="00E667D1" w:rsidRDefault="00E667D1" w:rsidP="00E667D1">
      <w:pPr>
        <w:rPr>
          <w:ins w:id="4098" w:author="Lin, Yuanyuan" w:date="2019-12-07T13:55:00Z"/>
        </w:rPr>
      </w:pPr>
      <w:proofErr w:type="spellStart"/>
      <w:ins w:id="4099" w:author="Lin, Yuanyuan" w:date="2019-12-07T13:55:00Z">
        <w:r>
          <w:t>modelset</w:t>
        </w:r>
        <w:proofErr w:type="spellEnd"/>
        <w:r>
          <w:t>&lt;-data[-index,]</w:t>
        </w:r>
      </w:ins>
    </w:p>
    <w:p w14:paraId="27DD56FB" w14:textId="77777777" w:rsidR="00E667D1" w:rsidRDefault="00E667D1" w:rsidP="00E667D1">
      <w:pPr>
        <w:rPr>
          <w:ins w:id="4100" w:author="Lin, Yuanyuan" w:date="2019-12-07T13:55:00Z"/>
        </w:rPr>
      </w:pPr>
      <w:ins w:id="4101" w:author="Lin, Yuanyuan" w:date="2019-12-07T13:55:00Z">
        <w:r>
          <w:t># function for leave-one-out cv</w:t>
        </w:r>
      </w:ins>
    </w:p>
    <w:p w14:paraId="715E9147" w14:textId="77777777" w:rsidR="00E667D1" w:rsidRDefault="00E667D1" w:rsidP="00E667D1">
      <w:pPr>
        <w:rPr>
          <w:ins w:id="4102" w:author="Lin, Yuanyuan" w:date="2019-12-07T13:55:00Z"/>
        </w:rPr>
      </w:pPr>
      <w:proofErr w:type="spellStart"/>
      <w:ins w:id="4103" w:author="Lin, Yuanyuan" w:date="2019-12-07T13:55:00Z">
        <w:r>
          <w:t>looCv</w:t>
        </w:r>
        <w:proofErr w:type="spellEnd"/>
        <w:r>
          <w:t>&lt;- function(model){</w:t>
        </w:r>
      </w:ins>
    </w:p>
    <w:p w14:paraId="53F8568A" w14:textId="77777777" w:rsidR="00E667D1" w:rsidRDefault="00E667D1" w:rsidP="00E667D1">
      <w:pPr>
        <w:rPr>
          <w:ins w:id="4104" w:author="Lin, Yuanyuan" w:date="2019-12-07T13:55:00Z"/>
        </w:rPr>
      </w:pPr>
      <w:ins w:id="4105" w:author="Lin, Yuanyuan" w:date="2019-12-07T13:55:00Z">
        <w:r>
          <w:t>mean(residuals(model)^2/(1-hatvalues(model))^2)</w:t>
        </w:r>
      </w:ins>
    </w:p>
    <w:p w14:paraId="791CCECF" w14:textId="77777777" w:rsidR="00E667D1" w:rsidRDefault="00E667D1" w:rsidP="00E667D1">
      <w:pPr>
        <w:rPr>
          <w:ins w:id="4106" w:author="Lin, Yuanyuan" w:date="2019-12-07T13:55:00Z"/>
        </w:rPr>
      </w:pPr>
      <w:ins w:id="4107" w:author="Lin, Yuanyuan" w:date="2019-12-07T13:55:00Z">
        <w:r>
          <w:t>}</w:t>
        </w:r>
      </w:ins>
    </w:p>
    <w:p w14:paraId="6136E3DE" w14:textId="77777777" w:rsidR="00E667D1" w:rsidRDefault="00E667D1" w:rsidP="00E667D1">
      <w:pPr>
        <w:rPr>
          <w:ins w:id="4108" w:author="Lin, Yuanyuan" w:date="2019-12-07T13:55:00Z"/>
        </w:rPr>
      </w:pPr>
    </w:p>
    <w:p w14:paraId="45C2EF7C" w14:textId="77777777" w:rsidR="00E667D1" w:rsidRDefault="00E667D1" w:rsidP="00E667D1">
      <w:pPr>
        <w:rPr>
          <w:ins w:id="4109" w:author="Lin, Yuanyuan" w:date="2019-12-07T13:55:00Z"/>
        </w:rPr>
      </w:pPr>
      <w:ins w:id="4110" w:author="Lin, Yuanyuan" w:date="2019-12-07T13:55:00Z">
        <w:r>
          <w:t># random forest</w:t>
        </w:r>
      </w:ins>
    </w:p>
    <w:p w14:paraId="626A3FC9" w14:textId="77777777" w:rsidR="00E667D1" w:rsidRDefault="00E667D1" w:rsidP="00E667D1">
      <w:pPr>
        <w:rPr>
          <w:ins w:id="4111" w:author="Lin, Yuanyuan" w:date="2019-12-07T13:55:00Z"/>
        </w:rPr>
      </w:pPr>
      <w:ins w:id="4112" w:author="Lin, Yuanyuan" w:date="2019-12-07T13:55:00Z">
        <w:r>
          <w:t>mod1&lt;-</w:t>
        </w:r>
        <w:proofErr w:type="spellStart"/>
        <w:r>
          <w:t>randomForest</w:t>
        </w:r>
        <w:proofErr w:type="spellEnd"/>
        <w:r>
          <w:t>(</w:t>
        </w:r>
        <w:proofErr w:type="spellStart"/>
        <w:r>
          <w:t>price~.,data</w:t>
        </w:r>
        <w:proofErr w:type="spellEnd"/>
        <w:r>
          <w:t xml:space="preserve"> = </w:t>
        </w:r>
        <w:proofErr w:type="spellStart"/>
        <w:r>
          <w:t>variable,importance</w:t>
        </w:r>
        <w:proofErr w:type="spellEnd"/>
        <w:r>
          <w:t>=</w:t>
        </w:r>
        <w:proofErr w:type="spellStart"/>
        <w:r>
          <w:t>T,ntree</w:t>
        </w:r>
        <w:proofErr w:type="spellEnd"/>
        <w:r>
          <w:t>=500)</w:t>
        </w:r>
      </w:ins>
    </w:p>
    <w:p w14:paraId="211DF6C3" w14:textId="77777777" w:rsidR="00E667D1" w:rsidRDefault="00E667D1" w:rsidP="00E667D1">
      <w:pPr>
        <w:rPr>
          <w:ins w:id="4113" w:author="Lin, Yuanyuan" w:date="2019-12-07T13:55:00Z"/>
        </w:rPr>
      </w:pPr>
      <w:ins w:id="4114" w:author="Lin, Yuanyuan" w:date="2019-12-07T13:55:00Z">
        <w:r>
          <w:t>mod2&lt;-</w:t>
        </w:r>
        <w:proofErr w:type="spellStart"/>
        <w:r>
          <w:t>randomForest</w:t>
        </w:r>
        <w:proofErr w:type="spellEnd"/>
        <w:r>
          <w:t>(</w:t>
        </w:r>
        <w:proofErr w:type="spellStart"/>
        <w:r>
          <w:t>price~.,data</w:t>
        </w:r>
        <w:proofErr w:type="spellEnd"/>
        <w:r>
          <w:t xml:space="preserve"> = </w:t>
        </w:r>
        <w:proofErr w:type="spellStart"/>
        <w:r>
          <w:t>variable,importance</w:t>
        </w:r>
        <w:proofErr w:type="spellEnd"/>
        <w:r>
          <w:t>=</w:t>
        </w:r>
        <w:proofErr w:type="spellStart"/>
        <w:r>
          <w:t>T,ntree</w:t>
        </w:r>
        <w:proofErr w:type="spellEnd"/>
        <w:r>
          <w:t>=1000)</w:t>
        </w:r>
      </w:ins>
    </w:p>
    <w:p w14:paraId="15904A2B" w14:textId="77777777" w:rsidR="00E667D1" w:rsidRDefault="00E667D1" w:rsidP="00E667D1">
      <w:pPr>
        <w:rPr>
          <w:ins w:id="4115" w:author="Lin, Yuanyuan" w:date="2019-12-07T13:55:00Z"/>
        </w:rPr>
      </w:pPr>
    </w:p>
    <w:p w14:paraId="5B7A175B" w14:textId="77777777" w:rsidR="00E667D1" w:rsidRDefault="00E667D1" w:rsidP="00E667D1">
      <w:pPr>
        <w:rPr>
          <w:ins w:id="4116" w:author="Lin, Yuanyuan" w:date="2019-12-07T13:55:00Z"/>
        </w:rPr>
      </w:pPr>
      <w:proofErr w:type="spellStart"/>
      <w:ins w:id="4117" w:author="Lin, Yuanyuan" w:date="2019-12-07T13:55:00Z">
        <w:r>
          <w:t>varImpPlot</w:t>
        </w:r>
        <w:proofErr w:type="spellEnd"/>
        <w:r>
          <w:t>(mod1)</w:t>
        </w:r>
      </w:ins>
    </w:p>
    <w:p w14:paraId="75DEDFB0" w14:textId="77777777" w:rsidR="00E667D1" w:rsidRDefault="00E667D1" w:rsidP="00E667D1">
      <w:pPr>
        <w:rPr>
          <w:ins w:id="4118" w:author="Lin, Yuanyuan" w:date="2019-12-07T13:55:00Z"/>
        </w:rPr>
      </w:pPr>
      <w:proofErr w:type="spellStart"/>
      <w:ins w:id="4119" w:author="Lin, Yuanyuan" w:date="2019-12-07T13:55:00Z">
        <w:r>
          <w:t>varImpPlot</w:t>
        </w:r>
        <w:proofErr w:type="spellEnd"/>
        <w:r>
          <w:t>(mod2)</w:t>
        </w:r>
      </w:ins>
    </w:p>
    <w:p w14:paraId="023856C8" w14:textId="77777777" w:rsidR="00E667D1" w:rsidRDefault="00E667D1" w:rsidP="00E667D1">
      <w:pPr>
        <w:rPr>
          <w:ins w:id="4120" w:author="Lin, Yuanyuan" w:date="2019-12-07T13:55:00Z"/>
        </w:rPr>
      </w:pPr>
      <w:ins w:id="4121" w:author="Lin, Yuanyuan" w:date="2019-12-07T13:55:00Z">
        <w:r>
          <w:t xml:space="preserve"># select top 6 </w:t>
        </w:r>
      </w:ins>
    </w:p>
    <w:p w14:paraId="4665E33D" w14:textId="77777777" w:rsidR="00E667D1" w:rsidRDefault="00E667D1" w:rsidP="00E667D1">
      <w:pPr>
        <w:rPr>
          <w:ins w:id="4122" w:author="Lin, Yuanyuan" w:date="2019-12-07T13:55:00Z"/>
        </w:rPr>
      </w:pPr>
      <w:proofErr w:type="spellStart"/>
      <w:ins w:id="4123" w:author="Lin, Yuanyuan" w:date="2019-12-07T13:55:00Z">
        <w:r>
          <w:t>finaldata</w:t>
        </w:r>
        <w:proofErr w:type="spellEnd"/>
        <w:r>
          <w:t>&lt;-data[,c(1,2,3,4,5)]</w:t>
        </w:r>
      </w:ins>
    </w:p>
    <w:p w14:paraId="4DCB77EC" w14:textId="77777777" w:rsidR="00E667D1" w:rsidRDefault="00E667D1" w:rsidP="00E667D1">
      <w:pPr>
        <w:rPr>
          <w:ins w:id="4124" w:author="Lin, Yuanyuan" w:date="2019-12-07T13:55:00Z"/>
        </w:rPr>
      </w:pPr>
      <w:proofErr w:type="spellStart"/>
      <w:ins w:id="4125" w:author="Lin, Yuanyuan" w:date="2019-12-07T13:55:00Z">
        <w:r>
          <w:t>finaldata$neigh</w:t>
        </w:r>
        <w:proofErr w:type="spellEnd"/>
        <w:r>
          <w:t>&lt;-neigh</w:t>
        </w:r>
      </w:ins>
    </w:p>
    <w:p w14:paraId="11C484A2" w14:textId="77777777" w:rsidR="00E667D1" w:rsidRDefault="00E667D1" w:rsidP="00E667D1">
      <w:pPr>
        <w:rPr>
          <w:ins w:id="4126" w:author="Lin, Yuanyuan" w:date="2019-12-07T13:55:00Z"/>
        </w:rPr>
      </w:pPr>
      <w:proofErr w:type="spellStart"/>
      <w:ins w:id="4127" w:author="Lin, Yuanyuan" w:date="2019-12-07T13:55:00Z">
        <w:r>
          <w:t>finaldata$cancelPolicy</w:t>
        </w:r>
        <w:proofErr w:type="spellEnd"/>
        <w:r>
          <w:t>&lt;-</w:t>
        </w:r>
        <w:proofErr w:type="spellStart"/>
        <w:r>
          <w:t>data$cancellation_policy</w:t>
        </w:r>
        <w:proofErr w:type="spellEnd"/>
      </w:ins>
    </w:p>
    <w:p w14:paraId="3B2103E8" w14:textId="77777777" w:rsidR="00E667D1" w:rsidRDefault="00E667D1" w:rsidP="00E667D1">
      <w:pPr>
        <w:rPr>
          <w:ins w:id="4128" w:author="Lin, Yuanyuan" w:date="2019-12-07T13:55:00Z"/>
        </w:rPr>
      </w:pPr>
      <w:proofErr w:type="spellStart"/>
      <w:ins w:id="4129" w:author="Lin, Yuanyuan" w:date="2019-12-07T13:55:00Z">
        <w:r>
          <w:t>finaldata$instant_bookable</w:t>
        </w:r>
        <w:proofErr w:type="spellEnd"/>
        <w:r>
          <w:t>&lt;-</w:t>
        </w:r>
        <w:proofErr w:type="spellStart"/>
        <w:r>
          <w:t>data$instant_bookable</w:t>
        </w:r>
        <w:proofErr w:type="spellEnd"/>
      </w:ins>
    </w:p>
    <w:p w14:paraId="7C9FB8F0" w14:textId="77777777" w:rsidR="00E667D1" w:rsidRDefault="00E667D1" w:rsidP="00E667D1">
      <w:pPr>
        <w:rPr>
          <w:ins w:id="4130" w:author="Lin, Yuanyuan" w:date="2019-12-07T13:55:00Z"/>
        </w:rPr>
      </w:pPr>
    </w:p>
    <w:p w14:paraId="1686D157" w14:textId="77777777" w:rsidR="00E667D1" w:rsidRDefault="00E667D1" w:rsidP="00E667D1">
      <w:pPr>
        <w:rPr>
          <w:ins w:id="4131" w:author="Lin, Yuanyuan" w:date="2019-12-07T13:55:00Z"/>
        </w:rPr>
      </w:pPr>
    </w:p>
    <w:p w14:paraId="7C47F7B6" w14:textId="77777777" w:rsidR="00E667D1" w:rsidRDefault="00E667D1" w:rsidP="00E667D1">
      <w:pPr>
        <w:rPr>
          <w:ins w:id="4132" w:author="Lin, Yuanyuan" w:date="2019-12-07T13:55:00Z"/>
        </w:rPr>
      </w:pPr>
      <w:ins w:id="4133" w:author="Lin, Yuanyuan" w:date="2019-12-07T13:55:00Z">
        <w:r>
          <w:t>#find relationship between price and each variable</w:t>
        </w:r>
      </w:ins>
    </w:p>
    <w:p w14:paraId="6FF70B35" w14:textId="77777777" w:rsidR="00E667D1" w:rsidRDefault="00E667D1" w:rsidP="00E667D1">
      <w:pPr>
        <w:rPr>
          <w:ins w:id="4134" w:author="Lin, Yuanyuan" w:date="2019-12-07T13:55:00Z"/>
        </w:rPr>
      </w:pPr>
      <w:ins w:id="4135" w:author="Lin, Yuanyuan" w:date="2019-12-07T13:55:00Z">
        <w:r>
          <w:t>p1&lt;-</w:t>
        </w:r>
        <w:proofErr w:type="spellStart"/>
        <w:r>
          <w:t>ggplot</w:t>
        </w:r>
        <w:proofErr w:type="spellEnd"/>
        <w:r>
          <w:t>(</w:t>
        </w:r>
        <w:proofErr w:type="spellStart"/>
        <w:r>
          <w:t>finaldata</w:t>
        </w:r>
        <w:proofErr w:type="spellEnd"/>
        <w:r>
          <w:t xml:space="preserve">, </w:t>
        </w:r>
        <w:proofErr w:type="spellStart"/>
        <w:r>
          <w:t>aes</w:t>
        </w:r>
        <w:proofErr w:type="spellEnd"/>
        <w:r>
          <w:t>(x=security_deposit, y=price)) +</w:t>
        </w:r>
      </w:ins>
    </w:p>
    <w:p w14:paraId="7375E776" w14:textId="77777777" w:rsidR="00E667D1" w:rsidRDefault="00E667D1" w:rsidP="00E667D1">
      <w:pPr>
        <w:rPr>
          <w:ins w:id="4136" w:author="Lin, Yuanyuan" w:date="2019-12-07T13:55:00Z"/>
        </w:rPr>
      </w:pPr>
      <w:ins w:id="4137" w:author="Lin, Yuanyuan" w:date="2019-12-07T13:55:00Z">
        <w:r>
          <w:t xml:space="preserve">  </w:t>
        </w:r>
        <w:proofErr w:type="spellStart"/>
        <w:r>
          <w:t>geom_smooth</w:t>
        </w:r>
        <w:proofErr w:type="spellEnd"/>
        <w:r>
          <w:t>()</w:t>
        </w:r>
      </w:ins>
    </w:p>
    <w:p w14:paraId="0D3D99C6" w14:textId="77777777" w:rsidR="00E667D1" w:rsidRDefault="00E667D1" w:rsidP="00E667D1">
      <w:pPr>
        <w:rPr>
          <w:ins w:id="4138" w:author="Lin, Yuanyuan" w:date="2019-12-07T13:55:00Z"/>
        </w:rPr>
      </w:pPr>
      <w:ins w:id="4139" w:author="Lin, Yuanyuan" w:date="2019-12-07T13:55:00Z">
        <w:r>
          <w:t>p2&lt;-</w:t>
        </w:r>
        <w:proofErr w:type="spellStart"/>
        <w:r>
          <w:t>ggplot</w:t>
        </w:r>
        <w:proofErr w:type="spellEnd"/>
        <w:r>
          <w:t>(</w:t>
        </w:r>
        <w:proofErr w:type="spellStart"/>
        <w:r>
          <w:t>finaldata</w:t>
        </w:r>
        <w:proofErr w:type="spellEnd"/>
        <w:r>
          <w:t xml:space="preserve">, </w:t>
        </w:r>
        <w:proofErr w:type="spellStart"/>
        <w:r>
          <w:t>aes</w:t>
        </w:r>
        <w:proofErr w:type="spellEnd"/>
        <w:r>
          <w:t>(x=cleaning_fee, y=price)) +</w:t>
        </w:r>
      </w:ins>
    </w:p>
    <w:p w14:paraId="0F40F6CE" w14:textId="77777777" w:rsidR="00E667D1" w:rsidRDefault="00E667D1" w:rsidP="00E667D1">
      <w:pPr>
        <w:rPr>
          <w:ins w:id="4140" w:author="Lin, Yuanyuan" w:date="2019-12-07T13:55:00Z"/>
        </w:rPr>
      </w:pPr>
      <w:ins w:id="4141" w:author="Lin, Yuanyuan" w:date="2019-12-07T13:55:00Z">
        <w:r>
          <w:t xml:space="preserve">  </w:t>
        </w:r>
        <w:proofErr w:type="spellStart"/>
        <w:r>
          <w:t>geom_smooth</w:t>
        </w:r>
        <w:proofErr w:type="spellEnd"/>
        <w:r>
          <w:t>()</w:t>
        </w:r>
      </w:ins>
    </w:p>
    <w:p w14:paraId="4A490750" w14:textId="77777777" w:rsidR="00E667D1" w:rsidRDefault="00E667D1" w:rsidP="00E667D1">
      <w:pPr>
        <w:rPr>
          <w:ins w:id="4142" w:author="Lin, Yuanyuan" w:date="2019-12-07T13:55:00Z"/>
        </w:rPr>
      </w:pPr>
      <w:ins w:id="4143" w:author="Lin, Yuanyuan" w:date="2019-12-07T13:55:00Z">
        <w:r>
          <w:t>p3&lt;-</w:t>
        </w:r>
        <w:proofErr w:type="spellStart"/>
        <w:r>
          <w:t>ggplot</w:t>
        </w:r>
        <w:proofErr w:type="spellEnd"/>
        <w:r>
          <w:t>(</w:t>
        </w:r>
        <w:proofErr w:type="spellStart"/>
        <w:r>
          <w:t>finaldata</w:t>
        </w:r>
        <w:proofErr w:type="spellEnd"/>
        <w:r>
          <w:t xml:space="preserve">, </w:t>
        </w:r>
        <w:proofErr w:type="spellStart"/>
        <w:r>
          <w:t>aes</w:t>
        </w:r>
        <w:proofErr w:type="spellEnd"/>
        <w:r>
          <w:t>(x=guests_included, y=price)) +</w:t>
        </w:r>
      </w:ins>
    </w:p>
    <w:p w14:paraId="6EAA7707" w14:textId="77777777" w:rsidR="00E667D1" w:rsidRDefault="00E667D1" w:rsidP="00E667D1">
      <w:pPr>
        <w:rPr>
          <w:ins w:id="4144" w:author="Lin, Yuanyuan" w:date="2019-12-07T13:55:00Z"/>
        </w:rPr>
      </w:pPr>
      <w:ins w:id="4145" w:author="Lin, Yuanyuan" w:date="2019-12-07T13:55:00Z">
        <w:r>
          <w:t xml:space="preserve">  </w:t>
        </w:r>
        <w:proofErr w:type="spellStart"/>
        <w:r>
          <w:t>geom_smooth</w:t>
        </w:r>
        <w:proofErr w:type="spellEnd"/>
        <w:r>
          <w:t>()</w:t>
        </w:r>
      </w:ins>
    </w:p>
    <w:p w14:paraId="1CA5481F" w14:textId="77777777" w:rsidR="00E667D1" w:rsidRDefault="00E667D1" w:rsidP="00E667D1">
      <w:pPr>
        <w:rPr>
          <w:ins w:id="4146" w:author="Lin, Yuanyuan" w:date="2019-12-07T13:55:00Z"/>
        </w:rPr>
      </w:pPr>
      <w:ins w:id="4147" w:author="Lin, Yuanyuan" w:date="2019-12-07T13:55:00Z">
        <w:r>
          <w:t>p4&lt;-</w:t>
        </w:r>
        <w:proofErr w:type="spellStart"/>
        <w:r>
          <w:t>ggplot</w:t>
        </w:r>
        <w:proofErr w:type="spellEnd"/>
        <w:r>
          <w:t>(</w:t>
        </w:r>
        <w:proofErr w:type="spellStart"/>
        <w:r>
          <w:t>finaldata</w:t>
        </w:r>
        <w:proofErr w:type="spellEnd"/>
        <w:r>
          <w:t xml:space="preserve">, </w:t>
        </w:r>
        <w:proofErr w:type="spellStart"/>
        <w:r>
          <w:t>aes</w:t>
        </w:r>
        <w:proofErr w:type="spellEnd"/>
        <w:r>
          <w:t>(x=extra_people, y=price)) +</w:t>
        </w:r>
      </w:ins>
    </w:p>
    <w:p w14:paraId="0BCC9B6A" w14:textId="77777777" w:rsidR="00E667D1" w:rsidRDefault="00E667D1" w:rsidP="00E667D1">
      <w:pPr>
        <w:rPr>
          <w:ins w:id="4148" w:author="Lin, Yuanyuan" w:date="2019-12-07T13:55:00Z"/>
        </w:rPr>
      </w:pPr>
      <w:ins w:id="4149" w:author="Lin, Yuanyuan" w:date="2019-12-07T13:55:00Z">
        <w:r>
          <w:t xml:space="preserve">  </w:t>
        </w:r>
        <w:proofErr w:type="spellStart"/>
        <w:r>
          <w:t>geom_smooth</w:t>
        </w:r>
        <w:proofErr w:type="spellEnd"/>
        <w:r>
          <w:t>()</w:t>
        </w:r>
      </w:ins>
    </w:p>
    <w:p w14:paraId="4372F64B" w14:textId="77777777" w:rsidR="00E667D1" w:rsidRDefault="00E667D1" w:rsidP="00E667D1">
      <w:pPr>
        <w:rPr>
          <w:ins w:id="4150" w:author="Lin, Yuanyuan" w:date="2019-12-07T13:55:00Z"/>
        </w:rPr>
      </w:pPr>
      <w:proofErr w:type="spellStart"/>
      <w:ins w:id="4151" w:author="Lin, Yuanyuan" w:date="2019-12-07T13:55:00Z">
        <w:r>
          <w:t>grid.arrange</w:t>
        </w:r>
        <w:proofErr w:type="spellEnd"/>
        <w:r>
          <w:t>(p1,p2,p3,p4,nrow=2)</w:t>
        </w:r>
      </w:ins>
    </w:p>
    <w:p w14:paraId="2C5F6B59" w14:textId="77777777" w:rsidR="00E667D1" w:rsidRDefault="00E667D1" w:rsidP="00E667D1">
      <w:pPr>
        <w:rPr>
          <w:ins w:id="4152" w:author="Lin, Yuanyuan" w:date="2019-12-07T13:55:00Z"/>
        </w:rPr>
      </w:pPr>
    </w:p>
    <w:p w14:paraId="227161D7" w14:textId="77777777" w:rsidR="00E667D1" w:rsidRDefault="00E667D1" w:rsidP="00E667D1">
      <w:pPr>
        <w:rPr>
          <w:ins w:id="4153" w:author="Lin, Yuanyuan" w:date="2019-12-07T13:55:00Z"/>
        </w:rPr>
      </w:pPr>
      <w:ins w:id="4154" w:author="Lin, Yuanyuan" w:date="2019-12-07T13:55:00Z">
        <w:r>
          <w:t># random intercept</w:t>
        </w:r>
      </w:ins>
    </w:p>
    <w:p w14:paraId="72C34846" w14:textId="77777777" w:rsidR="00E667D1" w:rsidRDefault="00E667D1" w:rsidP="00E667D1">
      <w:pPr>
        <w:rPr>
          <w:ins w:id="4155" w:author="Lin, Yuanyuan" w:date="2019-12-07T13:55:00Z"/>
        </w:rPr>
      </w:pPr>
      <w:proofErr w:type="spellStart"/>
      <w:ins w:id="4156" w:author="Lin, Yuanyuan" w:date="2019-12-07T13:55:00Z">
        <w:r>
          <w:t>finaldata</w:t>
        </w:r>
        <w:proofErr w:type="spellEnd"/>
        <w:r>
          <w:t>&lt;-</w:t>
        </w:r>
        <w:proofErr w:type="spellStart"/>
        <w:r>
          <w:t>na.omit</w:t>
        </w:r>
        <w:proofErr w:type="spellEnd"/>
        <w:r>
          <w:t>(</w:t>
        </w:r>
        <w:proofErr w:type="spellStart"/>
        <w:r>
          <w:t>finaldata</w:t>
        </w:r>
        <w:proofErr w:type="spellEnd"/>
        <w:r>
          <w:t>)</w:t>
        </w:r>
      </w:ins>
    </w:p>
    <w:p w14:paraId="48B89719" w14:textId="77777777" w:rsidR="00E667D1" w:rsidRDefault="00E667D1" w:rsidP="00E667D1">
      <w:pPr>
        <w:rPr>
          <w:ins w:id="4157" w:author="Lin, Yuanyuan" w:date="2019-12-07T13:55:00Z"/>
        </w:rPr>
      </w:pPr>
      <w:ins w:id="4158" w:author="Lin, Yuanyuan" w:date="2019-12-07T13:55:00Z">
        <w:r>
          <w:t xml:space="preserve">mod1&lt;-lmer(price^0.1~security_deposit+cleaning_fee+guests_included+(-extra_people^2)+cancelPolicy+instant_bookable+(1|neigh),data = </w:t>
        </w:r>
        <w:proofErr w:type="spellStart"/>
        <w:r>
          <w:t>finaldata</w:t>
        </w:r>
        <w:proofErr w:type="spellEnd"/>
        <w:r>
          <w:t>)</w:t>
        </w:r>
      </w:ins>
    </w:p>
    <w:p w14:paraId="6C8962AF" w14:textId="77777777" w:rsidR="00E667D1" w:rsidRDefault="00E667D1" w:rsidP="00E667D1">
      <w:pPr>
        <w:rPr>
          <w:ins w:id="4159" w:author="Lin, Yuanyuan" w:date="2019-12-07T13:55:00Z"/>
        </w:rPr>
      </w:pPr>
      <w:ins w:id="4160" w:author="Lin, Yuanyuan" w:date="2019-12-07T13:55:00Z">
        <w:r>
          <w:t># normality of residual</w:t>
        </w:r>
      </w:ins>
    </w:p>
    <w:p w14:paraId="6D9BD426" w14:textId="77777777" w:rsidR="00E667D1" w:rsidRDefault="00E667D1" w:rsidP="00E667D1">
      <w:pPr>
        <w:rPr>
          <w:ins w:id="4161" w:author="Lin, Yuanyuan" w:date="2019-12-07T13:55:00Z"/>
        </w:rPr>
      </w:pPr>
      <w:proofErr w:type="spellStart"/>
      <w:ins w:id="4162" w:author="Lin, Yuanyuan" w:date="2019-12-07T13:55:00Z">
        <w:r>
          <w:t>qqnorm</w:t>
        </w:r>
        <w:proofErr w:type="spellEnd"/>
        <w:r>
          <w:t>(residuals(mod1))</w:t>
        </w:r>
      </w:ins>
    </w:p>
    <w:p w14:paraId="0E26AA52" w14:textId="77777777" w:rsidR="00E667D1" w:rsidRDefault="00E667D1" w:rsidP="00E667D1">
      <w:pPr>
        <w:rPr>
          <w:ins w:id="4163" w:author="Lin, Yuanyuan" w:date="2019-12-07T13:55:00Z"/>
        </w:rPr>
      </w:pPr>
      <w:proofErr w:type="spellStart"/>
      <w:ins w:id="4164" w:author="Lin, Yuanyuan" w:date="2019-12-07T13:55:00Z">
        <w:r>
          <w:t>qqline</w:t>
        </w:r>
        <w:proofErr w:type="spellEnd"/>
        <w:r>
          <w:t>(residuals(mod1))</w:t>
        </w:r>
      </w:ins>
    </w:p>
    <w:p w14:paraId="2BB886B7" w14:textId="77777777" w:rsidR="00E667D1" w:rsidRDefault="00E667D1" w:rsidP="00E667D1">
      <w:pPr>
        <w:rPr>
          <w:ins w:id="4165" w:author="Lin, Yuanyuan" w:date="2019-12-07T13:55:00Z"/>
        </w:rPr>
      </w:pPr>
      <w:ins w:id="4166" w:author="Lin, Yuanyuan" w:date="2019-12-07T13:55:00Z">
        <w:r>
          <w:t>summary(mod1)</w:t>
        </w:r>
      </w:ins>
    </w:p>
    <w:p w14:paraId="6114D29A" w14:textId="77777777" w:rsidR="00E667D1" w:rsidRDefault="00E667D1" w:rsidP="00E667D1">
      <w:pPr>
        <w:rPr>
          <w:ins w:id="4167" w:author="Lin, Yuanyuan" w:date="2019-12-07T13:55:00Z"/>
        </w:rPr>
      </w:pPr>
    </w:p>
    <w:p w14:paraId="05E71609" w14:textId="77777777" w:rsidR="00E667D1" w:rsidRDefault="00E667D1" w:rsidP="00E667D1">
      <w:pPr>
        <w:rPr>
          <w:ins w:id="4168" w:author="Lin, Yuanyuan" w:date="2019-12-07T13:55:00Z"/>
        </w:rPr>
      </w:pPr>
      <w:ins w:id="4169" w:author="Lin, Yuanyuan" w:date="2019-12-07T13:55:00Z">
        <w:r>
          <w:t>#head(</w:t>
        </w:r>
        <w:proofErr w:type="spellStart"/>
        <w:r>
          <w:t>coef</w:t>
        </w:r>
        <w:proofErr w:type="spellEnd"/>
        <w:r>
          <w:t>(mod1))</w:t>
        </w:r>
      </w:ins>
    </w:p>
    <w:p w14:paraId="7B639E44" w14:textId="77777777" w:rsidR="00E667D1" w:rsidRDefault="00E667D1" w:rsidP="00E667D1">
      <w:pPr>
        <w:rPr>
          <w:ins w:id="4170" w:author="Lin, Yuanyuan" w:date="2019-12-07T14:01:00Z"/>
        </w:rPr>
      </w:pPr>
    </w:p>
    <w:p w14:paraId="2820661B" w14:textId="5F41D3B5" w:rsidR="00E667D1" w:rsidRDefault="00E667D1" w:rsidP="00E667D1">
      <w:pPr>
        <w:rPr>
          <w:ins w:id="4171" w:author="Lin, Yuanyuan" w:date="2019-12-07T13:55:00Z"/>
        </w:rPr>
      </w:pPr>
      <w:ins w:id="4172" w:author="Lin, Yuanyuan" w:date="2019-12-07T13:55:00Z">
        <w:r>
          <w:t>library(arm)</w:t>
        </w:r>
      </w:ins>
    </w:p>
    <w:p w14:paraId="7DF9EDE0" w14:textId="77777777" w:rsidR="00E667D1" w:rsidRDefault="00E667D1" w:rsidP="00E667D1">
      <w:pPr>
        <w:rPr>
          <w:ins w:id="4173" w:author="Lin, Yuanyuan" w:date="2019-12-07T13:55:00Z"/>
        </w:rPr>
      </w:pPr>
      <w:ins w:id="4174" w:author="Lin, Yuanyuan" w:date="2019-12-07T13:55:00Z">
        <w:r>
          <w:t>display(mod1)</w:t>
        </w:r>
      </w:ins>
    </w:p>
    <w:p w14:paraId="52148592" w14:textId="77777777" w:rsidR="00E667D1" w:rsidRDefault="00E667D1" w:rsidP="00E667D1">
      <w:pPr>
        <w:rPr>
          <w:ins w:id="4175" w:author="Lin, Yuanyuan" w:date="2019-12-07T13:55:00Z"/>
        </w:rPr>
      </w:pPr>
      <w:ins w:id="4176" w:author="Lin, Yuanyuan" w:date="2019-12-07T13:55:00Z">
        <w:r>
          <w:t># normality of parameters</w:t>
        </w:r>
      </w:ins>
    </w:p>
    <w:p w14:paraId="785507FB" w14:textId="77777777" w:rsidR="00E667D1" w:rsidRDefault="00E667D1" w:rsidP="00E667D1">
      <w:pPr>
        <w:rPr>
          <w:ins w:id="4177" w:author="Lin, Yuanyuan" w:date="2019-12-07T13:55:00Z"/>
        </w:rPr>
      </w:pPr>
      <w:ins w:id="4178" w:author="Lin, Yuanyuan" w:date="2019-12-07T13:55:00Z">
        <w:r>
          <w:t>para&lt;-</w:t>
        </w:r>
        <w:proofErr w:type="spellStart"/>
        <w:r>
          <w:t>data.frame</w:t>
        </w:r>
        <w:proofErr w:type="spellEnd"/>
        <w:r>
          <w:t>(</w:t>
        </w:r>
        <w:proofErr w:type="spellStart"/>
        <w:r>
          <w:t>ranef</w:t>
        </w:r>
        <w:proofErr w:type="spellEnd"/>
        <w:r>
          <w:t>(mod1))</w:t>
        </w:r>
      </w:ins>
    </w:p>
    <w:p w14:paraId="1E0E7CEE" w14:textId="77777777" w:rsidR="00E667D1" w:rsidRDefault="00E667D1" w:rsidP="00E667D1">
      <w:pPr>
        <w:rPr>
          <w:ins w:id="4179" w:author="Lin, Yuanyuan" w:date="2019-12-07T13:55:00Z"/>
        </w:rPr>
      </w:pPr>
      <w:proofErr w:type="spellStart"/>
      <w:ins w:id="4180" w:author="Lin, Yuanyuan" w:date="2019-12-07T13:55:00Z">
        <w:r>
          <w:t>qqnorm</w:t>
        </w:r>
        <w:proofErr w:type="spellEnd"/>
        <w:r>
          <w:t>(para[,4])</w:t>
        </w:r>
      </w:ins>
    </w:p>
    <w:p w14:paraId="2CDB8357" w14:textId="77777777" w:rsidR="00E667D1" w:rsidRDefault="00E667D1" w:rsidP="00E667D1">
      <w:pPr>
        <w:rPr>
          <w:ins w:id="4181" w:author="Lin, Yuanyuan" w:date="2019-12-07T13:55:00Z"/>
        </w:rPr>
      </w:pPr>
      <w:proofErr w:type="spellStart"/>
      <w:ins w:id="4182" w:author="Lin, Yuanyuan" w:date="2019-12-07T13:55:00Z">
        <w:r>
          <w:t>qqline</w:t>
        </w:r>
        <w:proofErr w:type="spellEnd"/>
        <w:r>
          <w:t>(para[,4])</w:t>
        </w:r>
      </w:ins>
    </w:p>
    <w:p w14:paraId="7C4A6204" w14:textId="77777777" w:rsidR="00E667D1" w:rsidRDefault="00E667D1" w:rsidP="00E667D1">
      <w:pPr>
        <w:rPr>
          <w:ins w:id="4183" w:author="Lin, Yuanyuan" w:date="2019-12-07T13:55:00Z"/>
        </w:rPr>
      </w:pPr>
      <w:ins w:id="4184" w:author="Lin, Yuanyuan" w:date="2019-12-07T13:55:00Z">
        <w:r>
          <w:t xml:space="preserve"># </w:t>
        </w:r>
        <w:proofErr w:type="spellStart"/>
        <w:r>
          <w:t>independentce</w:t>
        </w:r>
        <w:proofErr w:type="spellEnd"/>
        <w:r>
          <w:t xml:space="preserve"> of residual </w:t>
        </w:r>
      </w:ins>
    </w:p>
    <w:p w14:paraId="4C9F233F" w14:textId="77777777" w:rsidR="00E667D1" w:rsidRDefault="00E667D1" w:rsidP="00E667D1">
      <w:pPr>
        <w:rPr>
          <w:ins w:id="4185" w:author="Lin, Yuanyuan" w:date="2019-12-07T13:55:00Z"/>
        </w:rPr>
      </w:pPr>
      <w:ins w:id="4186" w:author="Lin, Yuanyuan" w:date="2019-12-07T13:55:00Z">
        <w:r>
          <w:t>plot(residuals(mod1))</w:t>
        </w:r>
      </w:ins>
    </w:p>
    <w:p w14:paraId="10180207" w14:textId="77777777" w:rsidR="00E667D1" w:rsidRDefault="00E667D1" w:rsidP="00E667D1">
      <w:pPr>
        <w:rPr>
          <w:ins w:id="4187" w:author="Lin, Yuanyuan" w:date="2019-12-07T13:55:00Z"/>
        </w:rPr>
      </w:pPr>
      <w:ins w:id="4188" w:author="Lin, Yuanyuan" w:date="2019-12-07T13:55:00Z">
        <w:r>
          <w:t># constant variable</w:t>
        </w:r>
      </w:ins>
    </w:p>
    <w:p w14:paraId="04128DBB" w14:textId="77777777" w:rsidR="00E667D1" w:rsidRDefault="00E667D1" w:rsidP="00E667D1">
      <w:pPr>
        <w:rPr>
          <w:ins w:id="4189" w:author="Lin, Yuanyuan" w:date="2019-12-07T13:55:00Z"/>
        </w:rPr>
      </w:pPr>
      <w:ins w:id="4190" w:author="Lin, Yuanyuan" w:date="2019-12-07T13:55:00Z">
        <w:r>
          <w:t>plot(residuals(mod1))</w:t>
        </w:r>
      </w:ins>
    </w:p>
    <w:p w14:paraId="56D3E179" w14:textId="77777777" w:rsidR="00E667D1" w:rsidRDefault="00E667D1" w:rsidP="00E667D1">
      <w:pPr>
        <w:rPr>
          <w:ins w:id="4191" w:author="Lin, Yuanyuan" w:date="2019-12-07T13:55:00Z"/>
        </w:rPr>
      </w:pPr>
      <w:ins w:id="4192" w:author="Lin, Yuanyuan" w:date="2019-12-07T13:55:00Z">
        <w:r>
          <w:t># check multicollinearity</w:t>
        </w:r>
      </w:ins>
    </w:p>
    <w:p w14:paraId="197DD50C" w14:textId="77777777" w:rsidR="00E667D1" w:rsidRDefault="00E667D1" w:rsidP="00E667D1">
      <w:pPr>
        <w:rPr>
          <w:ins w:id="4193" w:author="Lin, Yuanyuan" w:date="2019-12-07T13:55:00Z"/>
        </w:rPr>
      </w:pPr>
      <w:proofErr w:type="spellStart"/>
      <w:ins w:id="4194" w:author="Lin, Yuanyuan" w:date="2019-12-07T13:55:00Z">
        <w:r>
          <w:t>vif</w:t>
        </w:r>
        <w:proofErr w:type="spellEnd"/>
        <w:r>
          <w:t>(mod1)</w:t>
        </w:r>
      </w:ins>
    </w:p>
    <w:p w14:paraId="0B62EB07" w14:textId="77777777" w:rsidR="00E667D1" w:rsidRDefault="00E667D1" w:rsidP="00E667D1">
      <w:pPr>
        <w:rPr>
          <w:ins w:id="4195" w:author="Lin, Yuanyuan" w:date="2019-12-07T13:55:00Z"/>
        </w:rPr>
      </w:pPr>
    </w:p>
    <w:p w14:paraId="4FB94176" w14:textId="0A0DEE71" w:rsidR="00E667D1" w:rsidRDefault="00E667D1" w:rsidP="00E667D1">
      <w:pPr>
        <w:rPr>
          <w:ins w:id="4196" w:author="Lin, Yuanyuan" w:date="2019-12-07T13:55:00Z"/>
        </w:rPr>
      </w:pPr>
      <w:ins w:id="4197" w:author="Lin, Yuanyuan" w:date="2019-12-07T13:55:00Z">
        <w:r>
          <w:t>#calculate MS</w:t>
        </w:r>
      </w:ins>
      <w:ins w:id="4198" w:author="Lin, Yuanyuan" w:date="2019-12-07T14:03:00Z">
        <w:r w:rsidR="00E16E1E">
          <w:t xml:space="preserve">E </w:t>
        </w:r>
      </w:ins>
      <w:ins w:id="4199" w:author="Lin, Yuanyuan" w:date="2019-12-07T13:55:00Z">
        <w:r>
          <w:t>after cross validation for model 1</w:t>
        </w:r>
      </w:ins>
    </w:p>
    <w:p w14:paraId="1111384B" w14:textId="77777777" w:rsidR="00E667D1" w:rsidRDefault="00E667D1" w:rsidP="00E667D1">
      <w:pPr>
        <w:rPr>
          <w:ins w:id="4200" w:author="Lin, Yuanyuan" w:date="2019-12-07T13:55:00Z"/>
        </w:rPr>
      </w:pPr>
      <w:ins w:id="4201" w:author="Lin, Yuanyuan" w:date="2019-12-07T13:55:00Z">
        <w:r>
          <w:t>mse1&lt;-</w:t>
        </w:r>
        <w:proofErr w:type="spellStart"/>
        <w:r>
          <w:t>looCv</w:t>
        </w:r>
        <w:proofErr w:type="spellEnd"/>
        <w:r>
          <w:t>(mod1)</w:t>
        </w:r>
      </w:ins>
    </w:p>
    <w:p w14:paraId="5CA9425A" w14:textId="77777777" w:rsidR="00E667D1" w:rsidRDefault="00E667D1" w:rsidP="00E667D1">
      <w:pPr>
        <w:rPr>
          <w:ins w:id="4202" w:author="Lin, Yuanyuan" w:date="2019-12-07T13:55:00Z"/>
        </w:rPr>
      </w:pPr>
      <w:ins w:id="4203" w:author="Lin, Yuanyuan" w:date="2019-12-07T13:55:00Z">
        <w:r>
          <w:t>mse1</w:t>
        </w:r>
      </w:ins>
    </w:p>
    <w:p w14:paraId="5445ED3A" w14:textId="77777777" w:rsidR="00E667D1" w:rsidRDefault="00E667D1" w:rsidP="00E667D1">
      <w:pPr>
        <w:rPr>
          <w:ins w:id="4204" w:author="Lin, Yuanyuan" w:date="2019-12-07T13:55:00Z"/>
        </w:rPr>
      </w:pPr>
      <w:ins w:id="4205" w:author="Lin, Yuanyuan" w:date="2019-12-07T13:55:00Z">
        <w:r>
          <w:t># random slope</w:t>
        </w:r>
      </w:ins>
    </w:p>
    <w:p w14:paraId="19AAA543" w14:textId="77777777" w:rsidR="00E667D1" w:rsidRDefault="00E667D1" w:rsidP="00E667D1">
      <w:pPr>
        <w:rPr>
          <w:ins w:id="4206" w:author="Lin, Yuanyuan" w:date="2019-12-07T13:55:00Z"/>
        </w:rPr>
      </w:pPr>
      <w:ins w:id="4207" w:author="Lin, Yuanyuan" w:date="2019-12-07T13:55:00Z">
        <w:r>
          <w:t xml:space="preserve">mod2&lt;-lmer(price^0.1~security_deposit+cleaning_fee+guests_included+cancelPolicy+instant_bookable+(0+cleaning_fee|neigh),data = </w:t>
        </w:r>
        <w:proofErr w:type="spellStart"/>
        <w:r>
          <w:t>finaldata</w:t>
        </w:r>
        <w:proofErr w:type="spellEnd"/>
        <w:r>
          <w:t>)</w:t>
        </w:r>
      </w:ins>
    </w:p>
    <w:p w14:paraId="4292B0FD" w14:textId="77777777" w:rsidR="00E667D1" w:rsidRDefault="00E667D1" w:rsidP="00E667D1">
      <w:pPr>
        <w:rPr>
          <w:ins w:id="4208" w:author="Lin, Yuanyuan" w:date="2019-12-07T13:55:00Z"/>
        </w:rPr>
      </w:pPr>
      <w:ins w:id="4209" w:author="Lin, Yuanyuan" w:date="2019-12-07T13:55:00Z">
        <w:r>
          <w:t># normality of residual</w:t>
        </w:r>
      </w:ins>
    </w:p>
    <w:p w14:paraId="109CB5DA" w14:textId="77777777" w:rsidR="00E667D1" w:rsidRDefault="00E667D1" w:rsidP="00E667D1">
      <w:pPr>
        <w:rPr>
          <w:ins w:id="4210" w:author="Lin, Yuanyuan" w:date="2019-12-07T13:55:00Z"/>
        </w:rPr>
      </w:pPr>
      <w:proofErr w:type="spellStart"/>
      <w:ins w:id="4211" w:author="Lin, Yuanyuan" w:date="2019-12-07T13:55:00Z">
        <w:r>
          <w:t>qqnorm</w:t>
        </w:r>
        <w:proofErr w:type="spellEnd"/>
        <w:r>
          <w:t>(residuals(mod2))</w:t>
        </w:r>
      </w:ins>
    </w:p>
    <w:p w14:paraId="66F91ACC" w14:textId="77777777" w:rsidR="00E667D1" w:rsidRDefault="00E667D1" w:rsidP="00E667D1">
      <w:pPr>
        <w:rPr>
          <w:ins w:id="4212" w:author="Lin, Yuanyuan" w:date="2019-12-07T13:55:00Z"/>
        </w:rPr>
      </w:pPr>
      <w:proofErr w:type="spellStart"/>
      <w:ins w:id="4213" w:author="Lin, Yuanyuan" w:date="2019-12-07T13:55:00Z">
        <w:r>
          <w:t>qqline</w:t>
        </w:r>
        <w:proofErr w:type="spellEnd"/>
        <w:r>
          <w:t>(residuals(mod2))</w:t>
        </w:r>
      </w:ins>
    </w:p>
    <w:p w14:paraId="7D86038F" w14:textId="77777777" w:rsidR="00E667D1" w:rsidRDefault="00E667D1" w:rsidP="00E667D1">
      <w:pPr>
        <w:rPr>
          <w:ins w:id="4214" w:author="Lin, Yuanyuan" w:date="2019-12-07T13:55:00Z"/>
        </w:rPr>
      </w:pPr>
      <w:ins w:id="4215" w:author="Lin, Yuanyuan" w:date="2019-12-07T13:55:00Z">
        <w:r>
          <w:t># normality of parameters</w:t>
        </w:r>
      </w:ins>
    </w:p>
    <w:p w14:paraId="19438408" w14:textId="77777777" w:rsidR="00E667D1" w:rsidRDefault="00E667D1" w:rsidP="00E667D1">
      <w:pPr>
        <w:rPr>
          <w:ins w:id="4216" w:author="Lin, Yuanyuan" w:date="2019-12-07T13:55:00Z"/>
        </w:rPr>
      </w:pPr>
      <w:ins w:id="4217" w:author="Lin, Yuanyuan" w:date="2019-12-07T13:55:00Z">
        <w:r>
          <w:t>para&lt;-</w:t>
        </w:r>
        <w:proofErr w:type="spellStart"/>
        <w:r>
          <w:t>data.frame</w:t>
        </w:r>
        <w:proofErr w:type="spellEnd"/>
        <w:r>
          <w:t>(</w:t>
        </w:r>
        <w:proofErr w:type="spellStart"/>
        <w:r>
          <w:t>ranef</w:t>
        </w:r>
        <w:proofErr w:type="spellEnd"/>
        <w:r>
          <w:t>(mod2))</w:t>
        </w:r>
      </w:ins>
    </w:p>
    <w:p w14:paraId="4E2CDCC7" w14:textId="77777777" w:rsidR="00E667D1" w:rsidRDefault="00E667D1" w:rsidP="00E667D1">
      <w:pPr>
        <w:rPr>
          <w:ins w:id="4218" w:author="Lin, Yuanyuan" w:date="2019-12-07T13:55:00Z"/>
        </w:rPr>
      </w:pPr>
      <w:proofErr w:type="spellStart"/>
      <w:ins w:id="4219" w:author="Lin, Yuanyuan" w:date="2019-12-07T13:55:00Z">
        <w:r>
          <w:t>qqnorm</w:t>
        </w:r>
        <w:proofErr w:type="spellEnd"/>
        <w:r>
          <w:t>(para[,4])</w:t>
        </w:r>
      </w:ins>
    </w:p>
    <w:p w14:paraId="2A1EAF23" w14:textId="77777777" w:rsidR="00E667D1" w:rsidRDefault="00E667D1" w:rsidP="00E667D1">
      <w:pPr>
        <w:rPr>
          <w:ins w:id="4220" w:author="Lin, Yuanyuan" w:date="2019-12-07T13:55:00Z"/>
        </w:rPr>
      </w:pPr>
      <w:proofErr w:type="spellStart"/>
      <w:ins w:id="4221" w:author="Lin, Yuanyuan" w:date="2019-12-07T13:55:00Z">
        <w:r>
          <w:t>qqline</w:t>
        </w:r>
        <w:proofErr w:type="spellEnd"/>
        <w:r>
          <w:t>(para[,4])</w:t>
        </w:r>
      </w:ins>
    </w:p>
    <w:p w14:paraId="76319A51" w14:textId="77777777" w:rsidR="00E667D1" w:rsidRDefault="00E667D1" w:rsidP="00E667D1">
      <w:pPr>
        <w:rPr>
          <w:ins w:id="4222" w:author="Lin, Yuanyuan" w:date="2019-12-07T13:55:00Z"/>
        </w:rPr>
      </w:pPr>
      <w:ins w:id="4223" w:author="Lin, Yuanyuan" w:date="2019-12-07T13:55:00Z">
        <w:r>
          <w:t xml:space="preserve"># </w:t>
        </w:r>
        <w:proofErr w:type="spellStart"/>
        <w:r>
          <w:t>independentce</w:t>
        </w:r>
        <w:proofErr w:type="spellEnd"/>
        <w:r>
          <w:t xml:space="preserve"> of residual </w:t>
        </w:r>
      </w:ins>
    </w:p>
    <w:p w14:paraId="67FA1600" w14:textId="77777777" w:rsidR="00E667D1" w:rsidRDefault="00E667D1" w:rsidP="00E667D1">
      <w:pPr>
        <w:rPr>
          <w:ins w:id="4224" w:author="Lin, Yuanyuan" w:date="2019-12-07T13:55:00Z"/>
        </w:rPr>
      </w:pPr>
      <w:ins w:id="4225" w:author="Lin, Yuanyuan" w:date="2019-12-07T13:55:00Z">
        <w:r>
          <w:t>plot(residuals(mod2))</w:t>
        </w:r>
      </w:ins>
    </w:p>
    <w:p w14:paraId="002AF285" w14:textId="77777777" w:rsidR="00E667D1" w:rsidRDefault="00E667D1" w:rsidP="00E667D1">
      <w:pPr>
        <w:rPr>
          <w:ins w:id="4226" w:author="Lin, Yuanyuan" w:date="2019-12-07T13:55:00Z"/>
        </w:rPr>
      </w:pPr>
      <w:ins w:id="4227" w:author="Lin, Yuanyuan" w:date="2019-12-07T13:55:00Z">
        <w:r>
          <w:t># constant variance</w:t>
        </w:r>
      </w:ins>
    </w:p>
    <w:p w14:paraId="0AA676BE" w14:textId="77777777" w:rsidR="00E667D1" w:rsidRDefault="00E667D1" w:rsidP="00E667D1">
      <w:pPr>
        <w:rPr>
          <w:ins w:id="4228" w:author="Lin, Yuanyuan" w:date="2019-12-07T13:55:00Z"/>
        </w:rPr>
      </w:pPr>
      <w:ins w:id="4229" w:author="Lin, Yuanyuan" w:date="2019-12-07T13:55:00Z">
        <w:r>
          <w:t>plot(residuals(mod2))</w:t>
        </w:r>
      </w:ins>
    </w:p>
    <w:p w14:paraId="2F2600C3" w14:textId="77777777" w:rsidR="00E667D1" w:rsidRDefault="00E667D1" w:rsidP="00E667D1">
      <w:pPr>
        <w:rPr>
          <w:ins w:id="4230" w:author="Lin, Yuanyuan" w:date="2019-12-07T13:55:00Z"/>
        </w:rPr>
      </w:pPr>
      <w:ins w:id="4231" w:author="Lin, Yuanyuan" w:date="2019-12-07T13:55:00Z">
        <w:r>
          <w:t># check multicollinearity</w:t>
        </w:r>
      </w:ins>
    </w:p>
    <w:p w14:paraId="5FF8015C" w14:textId="77777777" w:rsidR="00E667D1" w:rsidRDefault="00E667D1" w:rsidP="00E667D1">
      <w:pPr>
        <w:rPr>
          <w:ins w:id="4232" w:author="Lin, Yuanyuan" w:date="2019-12-07T13:55:00Z"/>
        </w:rPr>
      </w:pPr>
      <w:proofErr w:type="spellStart"/>
      <w:ins w:id="4233" w:author="Lin, Yuanyuan" w:date="2019-12-07T13:55:00Z">
        <w:r>
          <w:t>vif</w:t>
        </w:r>
        <w:proofErr w:type="spellEnd"/>
        <w:r>
          <w:t>(mod2)</w:t>
        </w:r>
      </w:ins>
    </w:p>
    <w:p w14:paraId="036F74AD" w14:textId="77777777" w:rsidR="00E667D1" w:rsidRDefault="00E667D1" w:rsidP="00E667D1">
      <w:pPr>
        <w:rPr>
          <w:ins w:id="4234" w:author="Lin, Yuanyuan" w:date="2019-12-07T13:55:00Z"/>
        </w:rPr>
      </w:pPr>
      <w:ins w:id="4235" w:author="Lin, Yuanyuan" w:date="2019-12-07T13:55:00Z">
        <w:r>
          <w:t>summary(mod2)</w:t>
        </w:r>
      </w:ins>
    </w:p>
    <w:p w14:paraId="65DBD328" w14:textId="77777777" w:rsidR="00E667D1" w:rsidRDefault="00E667D1" w:rsidP="00E667D1">
      <w:pPr>
        <w:rPr>
          <w:ins w:id="4236" w:author="Lin, Yuanyuan" w:date="2019-12-07T13:55:00Z"/>
        </w:rPr>
      </w:pPr>
    </w:p>
    <w:p w14:paraId="4647F15E" w14:textId="77777777" w:rsidR="00E667D1" w:rsidRDefault="00E667D1" w:rsidP="00E667D1">
      <w:pPr>
        <w:rPr>
          <w:ins w:id="4237" w:author="Lin, Yuanyuan" w:date="2019-12-07T13:55:00Z"/>
        </w:rPr>
      </w:pPr>
      <w:ins w:id="4238" w:author="Lin, Yuanyuan" w:date="2019-12-07T13:55:00Z">
        <w:r>
          <w:t>#</w:t>
        </w:r>
        <w:proofErr w:type="spellStart"/>
        <w:r>
          <w:t>coef</w:t>
        </w:r>
        <w:proofErr w:type="spellEnd"/>
        <w:r>
          <w:t>(mod2)</w:t>
        </w:r>
      </w:ins>
    </w:p>
    <w:p w14:paraId="0FC54466" w14:textId="77777777" w:rsidR="00E667D1" w:rsidRDefault="00E667D1" w:rsidP="00E667D1">
      <w:pPr>
        <w:rPr>
          <w:ins w:id="4239" w:author="Lin, Yuanyuan" w:date="2019-12-07T13:55:00Z"/>
        </w:rPr>
      </w:pPr>
      <w:ins w:id="4240" w:author="Lin, Yuanyuan" w:date="2019-12-07T13:55:00Z">
        <w:r>
          <w:t>display(mod2)</w:t>
        </w:r>
      </w:ins>
    </w:p>
    <w:p w14:paraId="1DDDAF56" w14:textId="77777777" w:rsidR="00E667D1" w:rsidRDefault="00E667D1" w:rsidP="00E667D1">
      <w:pPr>
        <w:rPr>
          <w:ins w:id="4241" w:author="Lin, Yuanyuan" w:date="2019-12-07T13:55:00Z"/>
        </w:rPr>
      </w:pPr>
    </w:p>
    <w:p w14:paraId="48BEEB03" w14:textId="0D2B942B" w:rsidR="00E667D1" w:rsidRDefault="00E667D1" w:rsidP="00E667D1">
      <w:pPr>
        <w:rPr>
          <w:ins w:id="4242" w:author="Lin, Yuanyuan" w:date="2019-12-07T13:55:00Z"/>
        </w:rPr>
      </w:pPr>
      <w:ins w:id="4243" w:author="Lin, Yuanyuan" w:date="2019-12-07T13:55:00Z">
        <w:r>
          <w:t>#calculate MS</w:t>
        </w:r>
      </w:ins>
      <w:ins w:id="4244" w:author="Lin, Yuanyuan" w:date="2019-12-07T14:01:00Z">
        <w:r>
          <w:t>E</w:t>
        </w:r>
      </w:ins>
      <w:ins w:id="4245" w:author="Lin, Yuanyuan" w:date="2019-12-07T14:02:00Z">
        <w:r>
          <w:t xml:space="preserve"> </w:t>
        </w:r>
      </w:ins>
      <w:ins w:id="4246" w:author="Lin, Yuanyuan" w:date="2019-12-07T13:55:00Z">
        <w:r>
          <w:t>after cross validation for model 2</w:t>
        </w:r>
      </w:ins>
    </w:p>
    <w:p w14:paraId="5F4AAFD3" w14:textId="77777777" w:rsidR="00E667D1" w:rsidRDefault="00E667D1" w:rsidP="00E667D1">
      <w:pPr>
        <w:rPr>
          <w:ins w:id="4247" w:author="Lin, Yuanyuan" w:date="2019-12-07T13:55:00Z"/>
        </w:rPr>
      </w:pPr>
      <w:ins w:id="4248" w:author="Lin, Yuanyuan" w:date="2019-12-07T13:55:00Z">
        <w:r>
          <w:t>mse2&lt;-</w:t>
        </w:r>
        <w:proofErr w:type="spellStart"/>
        <w:r>
          <w:t>looCv</w:t>
        </w:r>
        <w:proofErr w:type="spellEnd"/>
        <w:r>
          <w:t>(mod2)</w:t>
        </w:r>
      </w:ins>
    </w:p>
    <w:p w14:paraId="4F481468" w14:textId="77777777" w:rsidR="00E667D1" w:rsidRDefault="00E667D1" w:rsidP="00E667D1">
      <w:pPr>
        <w:rPr>
          <w:ins w:id="4249" w:author="Lin, Yuanyuan" w:date="2019-12-07T13:55:00Z"/>
        </w:rPr>
      </w:pPr>
      <w:ins w:id="4250" w:author="Lin, Yuanyuan" w:date="2019-12-07T13:55:00Z">
        <w:r>
          <w:t>mse2</w:t>
        </w:r>
      </w:ins>
    </w:p>
    <w:p w14:paraId="1B43C30F" w14:textId="77777777" w:rsidR="00E667D1" w:rsidRDefault="00E667D1" w:rsidP="00E667D1">
      <w:pPr>
        <w:rPr>
          <w:ins w:id="4251" w:author="Lin, Yuanyuan" w:date="2019-12-07T13:55:00Z"/>
        </w:rPr>
      </w:pPr>
    </w:p>
    <w:p w14:paraId="20AC3A86" w14:textId="77777777" w:rsidR="00E667D1" w:rsidRDefault="00E667D1" w:rsidP="00E667D1">
      <w:pPr>
        <w:rPr>
          <w:ins w:id="4252" w:author="Lin, Yuanyuan" w:date="2019-12-07T13:55:00Z"/>
        </w:rPr>
      </w:pPr>
      <w:ins w:id="4253" w:author="Lin, Yuanyuan" w:date="2019-12-07T13:55:00Z">
        <w:r>
          <w:t># random intercept and slope</w:t>
        </w:r>
      </w:ins>
    </w:p>
    <w:p w14:paraId="0A4DD9EF" w14:textId="77777777" w:rsidR="00E667D1" w:rsidRDefault="00E667D1" w:rsidP="00E667D1">
      <w:pPr>
        <w:rPr>
          <w:ins w:id="4254" w:author="Lin, Yuanyuan" w:date="2019-12-07T13:55:00Z"/>
        </w:rPr>
      </w:pPr>
      <w:ins w:id="4255" w:author="Lin, Yuanyuan" w:date="2019-12-07T13:55:00Z">
        <w:r>
          <w:lastRenderedPageBreak/>
          <w:t xml:space="preserve">mod3&lt;-lmer(price^0.1~security_deposit+cleaning_fee+guests_included+extra_people+cancelPolicy+instant_bookable+(1+security_deposit+cleaning_fee|neigh),data = </w:t>
        </w:r>
        <w:proofErr w:type="spellStart"/>
        <w:r>
          <w:t>finaldata</w:t>
        </w:r>
        <w:proofErr w:type="spellEnd"/>
        <w:r>
          <w:t>)</w:t>
        </w:r>
      </w:ins>
    </w:p>
    <w:p w14:paraId="67AE6297" w14:textId="77777777" w:rsidR="00E667D1" w:rsidRDefault="00E667D1" w:rsidP="00E667D1">
      <w:pPr>
        <w:rPr>
          <w:ins w:id="4256" w:author="Lin, Yuanyuan" w:date="2019-12-07T13:55:00Z"/>
        </w:rPr>
      </w:pPr>
      <w:ins w:id="4257" w:author="Lin, Yuanyuan" w:date="2019-12-07T13:55:00Z">
        <w:r>
          <w:t># normality of residual</w:t>
        </w:r>
      </w:ins>
    </w:p>
    <w:p w14:paraId="2809209C" w14:textId="77777777" w:rsidR="00E667D1" w:rsidRDefault="00E667D1" w:rsidP="00E667D1">
      <w:pPr>
        <w:rPr>
          <w:ins w:id="4258" w:author="Lin, Yuanyuan" w:date="2019-12-07T13:55:00Z"/>
        </w:rPr>
      </w:pPr>
      <w:proofErr w:type="spellStart"/>
      <w:ins w:id="4259" w:author="Lin, Yuanyuan" w:date="2019-12-07T13:55:00Z">
        <w:r>
          <w:t>qqnorm</w:t>
        </w:r>
        <w:proofErr w:type="spellEnd"/>
        <w:r>
          <w:t>(residuals(mod3))</w:t>
        </w:r>
      </w:ins>
    </w:p>
    <w:p w14:paraId="0134CDC7" w14:textId="77777777" w:rsidR="00E667D1" w:rsidRDefault="00E667D1" w:rsidP="00E667D1">
      <w:pPr>
        <w:rPr>
          <w:ins w:id="4260" w:author="Lin, Yuanyuan" w:date="2019-12-07T13:55:00Z"/>
        </w:rPr>
      </w:pPr>
      <w:proofErr w:type="spellStart"/>
      <w:ins w:id="4261" w:author="Lin, Yuanyuan" w:date="2019-12-07T13:55:00Z">
        <w:r>
          <w:t>qqline</w:t>
        </w:r>
        <w:proofErr w:type="spellEnd"/>
        <w:r>
          <w:t>(residuals(mod3))</w:t>
        </w:r>
      </w:ins>
    </w:p>
    <w:p w14:paraId="61C6FB3F" w14:textId="77777777" w:rsidR="00E667D1" w:rsidRDefault="00E667D1" w:rsidP="00E667D1">
      <w:pPr>
        <w:rPr>
          <w:ins w:id="4262" w:author="Lin, Yuanyuan" w:date="2019-12-07T13:55:00Z"/>
        </w:rPr>
      </w:pPr>
    </w:p>
    <w:p w14:paraId="29A18352" w14:textId="77777777" w:rsidR="00E667D1" w:rsidRDefault="00E667D1" w:rsidP="00E667D1">
      <w:pPr>
        <w:rPr>
          <w:ins w:id="4263" w:author="Lin, Yuanyuan" w:date="2019-12-07T13:55:00Z"/>
        </w:rPr>
      </w:pPr>
      <w:ins w:id="4264" w:author="Lin, Yuanyuan" w:date="2019-12-07T13:55:00Z">
        <w:r>
          <w:t># normality of parameters</w:t>
        </w:r>
      </w:ins>
    </w:p>
    <w:p w14:paraId="3437A127" w14:textId="77777777" w:rsidR="00E667D1" w:rsidRDefault="00E667D1" w:rsidP="00E667D1">
      <w:pPr>
        <w:rPr>
          <w:ins w:id="4265" w:author="Lin, Yuanyuan" w:date="2019-12-07T13:55:00Z"/>
        </w:rPr>
      </w:pPr>
      <w:ins w:id="4266" w:author="Lin, Yuanyuan" w:date="2019-12-07T13:55:00Z">
        <w:r>
          <w:t>para&lt;-</w:t>
        </w:r>
        <w:proofErr w:type="spellStart"/>
        <w:r>
          <w:t>data.frame</w:t>
        </w:r>
        <w:proofErr w:type="spellEnd"/>
        <w:r>
          <w:t>(</w:t>
        </w:r>
        <w:proofErr w:type="spellStart"/>
        <w:r>
          <w:t>ranef</w:t>
        </w:r>
        <w:proofErr w:type="spellEnd"/>
        <w:r>
          <w:t>(mod3))</w:t>
        </w:r>
      </w:ins>
    </w:p>
    <w:p w14:paraId="552E3021" w14:textId="77777777" w:rsidR="00E667D1" w:rsidRDefault="00E667D1" w:rsidP="00E667D1">
      <w:pPr>
        <w:rPr>
          <w:ins w:id="4267" w:author="Lin, Yuanyuan" w:date="2019-12-07T13:55:00Z"/>
        </w:rPr>
      </w:pPr>
      <w:proofErr w:type="spellStart"/>
      <w:ins w:id="4268" w:author="Lin, Yuanyuan" w:date="2019-12-07T13:55:00Z">
        <w:r>
          <w:t>qqnorm</w:t>
        </w:r>
        <w:proofErr w:type="spellEnd"/>
        <w:r>
          <w:t>(para[,4])</w:t>
        </w:r>
      </w:ins>
    </w:p>
    <w:p w14:paraId="67F94F75" w14:textId="77777777" w:rsidR="00E667D1" w:rsidRDefault="00E667D1" w:rsidP="00E667D1">
      <w:pPr>
        <w:rPr>
          <w:ins w:id="4269" w:author="Lin, Yuanyuan" w:date="2019-12-07T13:55:00Z"/>
        </w:rPr>
      </w:pPr>
      <w:proofErr w:type="spellStart"/>
      <w:ins w:id="4270" w:author="Lin, Yuanyuan" w:date="2019-12-07T13:55:00Z">
        <w:r>
          <w:t>qqline</w:t>
        </w:r>
        <w:proofErr w:type="spellEnd"/>
        <w:r>
          <w:t>(para[,4])</w:t>
        </w:r>
      </w:ins>
    </w:p>
    <w:p w14:paraId="626A23CD" w14:textId="77777777" w:rsidR="00E667D1" w:rsidRDefault="00E667D1" w:rsidP="00E667D1">
      <w:pPr>
        <w:rPr>
          <w:ins w:id="4271" w:author="Lin, Yuanyuan" w:date="2019-12-07T13:55:00Z"/>
        </w:rPr>
      </w:pPr>
      <w:ins w:id="4272" w:author="Lin, Yuanyuan" w:date="2019-12-07T13:55:00Z">
        <w:r>
          <w:t xml:space="preserve"># </w:t>
        </w:r>
        <w:proofErr w:type="spellStart"/>
        <w:r>
          <w:t>independentce</w:t>
        </w:r>
        <w:proofErr w:type="spellEnd"/>
        <w:r>
          <w:t xml:space="preserve"> of residual </w:t>
        </w:r>
      </w:ins>
    </w:p>
    <w:p w14:paraId="1CEC69AF" w14:textId="77777777" w:rsidR="00E667D1" w:rsidRDefault="00E667D1" w:rsidP="00E667D1">
      <w:pPr>
        <w:rPr>
          <w:ins w:id="4273" w:author="Lin, Yuanyuan" w:date="2019-12-07T13:55:00Z"/>
        </w:rPr>
      </w:pPr>
      <w:ins w:id="4274" w:author="Lin, Yuanyuan" w:date="2019-12-07T13:55:00Z">
        <w:r>
          <w:t>plot(residuals(mod3))</w:t>
        </w:r>
      </w:ins>
    </w:p>
    <w:p w14:paraId="349F1BDE" w14:textId="77777777" w:rsidR="00E667D1" w:rsidRDefault="00E667D1" w:rsidP="00E667D1">
      <w:pPr>
        <w:rPr>
          <w:ins w:id="4275" w:author="Lin, Yuanyuan" w:date="2019-12-07T13:55:00Z"/>
        </w:rPr>
      </w:pPr>
      <w:ins w:id="4276" w:author="Lin, Yuanyuan" w:date="2019-12-07T13:55:00Z">
        <w:r>
          <w:t># constant variable</w:t>
        </w:r>
      </w:ins>
    </w:p>
    <w:p w14:paraId="56FCDD74" w14:textId="77777777" w:rsidR="00E667D1" w:rsidRDefault="00E667D1" w:rsidP="00E667D1">
      <w:pPr>
        <w:rPr>
          <w:ins w:id="4277" w:author="Lin, Yuanyuan" w:date="2019-12-07T13:55:00Z"/>
        </w:rPr>
      </w:pPr>
      <w:ins w:id="4278" w:author="Lin, Yuanyuan" w:date="2019-12-07T13:55:00Z">
        <w:r>
          <w:t>plot(residuals(mod3))</w:t>
        </w:r>
      </w:ins>
    </w:p>
    <w:p w14:paraId="3DC881C2" w14:textId="77777777" w:rsidR="00E667D1" w:rsidRDefault="00E667D1" w:rsidP="00E667D1">
      <w:pPr>
        <w:rPr>
          <w:ins w:id="4279" w:author="Lin, Yuanyuan" w:date="2019-12-07T13:55:00Z"/>
        </w:rPr>
      </w:pPr>
      <w:ins w:id="4280" w:author="Lin, Yuanyuan" w:date="2019-12-07T13:55:00Z">
        <w:r>
          <w:t># check multicollinearity</w:t>
        </w:r>
      </w:ins>
    </w:p>
    <w:p w14:paraId="5026C86A" w14:textId="77777777" w:rsidR="00E667D1" w:rsidRDefault="00E667D1" w:rsidP="00E667D1">
      <w:pPr>
        <w:rPr>
          <w:ins w:id="4281" w:author="Lin, Yuanyuan" w:date="2019-12-07T13:55:00Z"/>
        </w:rPr>
      </w:pPr>
      <w:proofErr w:type="spellStart"/>
      <w:ins w:id="4282" w:author="Lin, Yuanyuan" w:date="2019-12-07T13:55:00Z">
        <w:r>
          <w:t>vif</w:t>
        </w:r>
        <w:proofErr w:type="spellEnd"/>
        <w:r>
          <w:t>(mod3)</w:t>
        </w:r>
      </w:ins>
    </w:p>
    <w:p w14:paraId="7AE37BA5" w14:textId="77777777" w:rsidR="00E667D1" w:rsidRDefault="00E667D1" w:rsidP="00E667D1">
      <w:pPr>
        <w:rPr>
          <w:ins w:id="4283" w:author="Lin, Yuanyuan" w:date="2019-12-07T13:55:00Z"/>
        </w:rPr>
      </w:pPr>
    </w:p>
    <w:p w14:paraId="46170845" w14:textId="77777777" w:rsidR="00E667D1" w:rsidRDefault="00E667D1" w:rsidP="00E667D1">
      <w:pPr>
        <w:rPr>
          <w:ins w:id="4284" w:author="Lin, Yuanyuan" w:date="2019-12-07T13:55:00Z"/>
        </w:rPr>
      </w:pPr>
      <w:ins w:id="4285" w:author="Lin, Yuanyuan" w:date="2019-12-07T13:55:00Z">
        <w:r>
          <w:t xml:space="preserve">#graph relationship between price and each variable grouped by different category of </w:t>
        </w:r>
        <w:proofErr w:type="spellStart"/>
        <w:r>
          <w:t>instant_bookable</w:t>
        </w:r>
        <w:proofErr w:type="spellEnd"/>
      </w:ins>
    </w:p>
    <w:p w14:paraId="7CA51801" w14:textId="77777777" w:rsidR="00E667D1" w:rsidRDefault="00E667D1" w:rsidP="00E667D1">
      <w:pPr>
        <w:rPr>
          <w:ins w:id="4286" w:author="Lin, Yuanyuan" w:date="2019-12-07T13:55:00Z"/>
        </w:rPr>
      </w:pPr>
      <w:ins w:id="4287" w:author="Lin, Yuanyuan" w:date="2019-12-07T13:55:00Z">
        <w:r>
          <w:t>p1&lt;-</w:t>
        </w:r>
        <w:proofErr w:type="spellStart"/>
        <w:r>
          <w:t>ggplot</w:t>
        </w:r>
        <w:proofErr w:type="spellEnd"/>
        <w:r>
          <w:t>(</w:t>
        </w:r>
        <w:proofErr w:type="spellStart"/>
        <w:r>
          <w:t>finaldata</w:t>
        </w:r>
        <w:proofErr w:type="spellEnd"/>
        <w:r>
          <w:t xml:space="preserve">, </w:t>
        </w:r>
        <w:proofErr w:type="spellStart"/>
        <w:r>
          <w:t>aes</w:t>
        </w:r>
        <w:proofErr w:type="spellEnd"/>
        <w:r>
          <w:t>(x=security_deposit, y=</w:t>
        </w:r>
        <w:proofErr w:type="spellStart"/>
        <w:r>
          <w:t>price,color</w:t>
        </w:r>
        <w:proofErr w:type="spellEnd"/>
        <w:r>
          <w:t>=</w:t>
        </w:r>
        <w:proofErr w:type="spellStart"/>
        <w:r>
          <w:t>instant_bookable</w:t>
        </w:r>
        <w:proofErr w:type="spellEnd"/>
        <w:r>
          <w:t>)) +</w:t>
        </w:r>
      </w:ins>
    </w:p>
    <w:p w14:paraId="6496CF81" w14:textId="77777777" w:rsidR="00E667D1" w:rsidRDefault="00E667D1" w:rsidP="00E667D1">
      <w:pPr>
        <w:rPr>
          <w:ins w:id="4288" w:author="Lin, Yuanyuan" w:date="2019-12-07T13:55:00Z"/>
        </w:rPr>
      </w:pPr>
      <w:proofErr w:type="spellStart"/>
      <w:ins w:id="4289" w:author="Lin, Yuanyuan" w:date="2019-12-07T13:55:00Z">
        <w:r>
          <w:t>geom_smooth</w:t>
        </w:r>
        <w:proofErr w:type="spellEnd"/>
        <w:r>
          <w:t>()</w:t>
        </w:r>
      </w:ins>
    </w:p>
    <w:p w14:paraId="08A36C7F" w14:textId="77777777" w:rsidR="00E667D1" w:rsidRDefault="00E667D1" w:rsidP="00E667D1">
      <w:pPr>
        <w:rPr>
          <w:ins w:id="4290" w:author="Lin, Yuanyuan" w:date="2019-12-07T13:55:00Z"/>
        </w:rPr>
      </w:pPr>
      <w:ins w:id="4291" w:author="Lin, Yuanyuan" w:date="2019-12-07T13:55:00Z">
        <w:r>
          <w:t>p2&lt;-</w:t>
        </w:r>
        <w:proofErr w:type="spellStart"/>
        <w:r>
          <w:t>ggplot</w:t>
        </w:r>
        <w:proofErr w:type="spellEnd"/>
        <w:r>
          <w:t>(</w:t>
        </w:r>
        <w:proofErr w:type="spellStart"/>
        <w:r>
          <w:t>finaldata</w:t>
        </w:r>
        <w:proofErr w:type="spellEnd"/>
        <w:r>
          <w:t xml:space="preserve">, </w:t>
        </w:r>
        <w:proofErr w:type="spellStart"/>
        <w:r>
          <w:t>aes</w:t>
        </w:r>
        <w:proofErr w:type="spellEnd"/>
        <w:r>
          <w:t>(x=cleaning_fee, y=</w:t>
        </w:r>
        <w:proofErr w:type="spellStart"/>
        <w:r>
          <w:t>price,color</w:t>
        </w:r>
        <w:proofErr w:type="spellEnd"/>
        <w:r>
          <w:t>=</w:t>
        </w:r>
        <w:proofErr w:type="spellStart"/>
        <w:r>
          <w:t>instant_bookable</w:t>
        </w:r>
        <w:proofErr w:type="spellEnd"/>
        <w:r>
          <w:t>)) +</w:t>
        </w:r>
      </w:ins>
    </w:p>
    <w:p w14:paraId="0085F572" w14:textId="77777777" w:rsidR="00E667D1" w:rsidRDefault="00E667D1" w:rsidP="00E667D1">
      <w:pPr>
        <w:rPr>
          <w:ins w:id="4292" w:author="Lin, Yuanyuan" w:date="2019-12-07T13:55:00Z"/>
        </w:rPr>
      </w:pPr>
      <w:ins w:id="4293" w:author="Lin, Yuanyuan" w:date="2019-12-07T13:55:00Z">
        <w:r>
          <w:t xml:space="preserve">  </w:t>
        </w:r>
        <w:proofErr w:type="spellStart"/>
        <w:r>
          <w:t>geom_smooth</w:t>
        </w:r>
        <w:proofErr w:type="spellEnd"/>
        <w:r>
          <w:t>()</w:t>
        </w:r>
      </w:ins>
    </w:p>
    <w:p w14:paraId="2E25B775" w14:textId="77777777" w:rsidR="00E667D1" w:rsidRDefault="00E667D1" w:rsidP="00E667D1">
      <w:pPr>
        <w:rPr>
          <w:ins w:id="4294" w:author="Lin, Yuanyuan" w:date="2019-12-07T13:55:00Z"/>
        </w:rPr>
      </w:pPr>
      <w:ins w:id="4295" w:author="Lin, Yuanyuan" w:date="2019-12-07T13:55:00Z">
        <w:r>
          <w:t>p3&lt;-</w:t>
        </w:r>
        <w:proofErr w:type="spellStart"/>
        <w:r>
          <w:t>ggplot</w:t>
        </w:r>
        <w:proofErr w:type="spellEnd"/>
        <w:r>
          <w:t>(</w:t>
        </w:r>
        <w:proofErr w:type="spellStart"/>
        <w:r>
          <w:t>finaldata</w:t>
        </w:r>
        <w:proofErr w:type="spellEnd"/>
        <w:r>
          <w:t xml:space="preserve">, </w:t>
        </w:r>
        <w:proofErr w:type="spellStart"/>
        <w:r>
          <w:t>aes</w:t>
        </w:r>
        <w:proofErr w:type="spellEnd"/>
        <w:r>
          <w:t>(x=guests_included, y=</w:t>
        </w:r>
        <w:proofErr w:type="spellStart"/>
        <w:r>
          <w:t>price,color</w:t>
        </w:r>
        <w:proofErr w:type="spellEnd"/>
        <w:r>
          <w:t>=</w:t>
        </w:r>
        <w:proofErr w:type="spellStart"/>
        <w:r>
          <w:t>instant_bookable</w:t>
        </w:r>
        <w:proofErr w:type="spellEnd"/>
        <w:r>
          <w:t>)) +</w:t>
        </w:r>
      </w:ins>
    </w:p>
    <w:p w14:paraId="77FBE150" w14:textId="77777777" w:rsidR="00E667D1" w:rsidRDefault="00E667D1" w:rsidP="00E667D1">
      <w:pPr>
        <w:rPr>
          <w:ins w:id="4296" w:author="Lin, Yuanyuan" w:date="2019-12-07T13:55:00Z"/>
        </w:rPr>
      </w:pPr>
      <w:ins w:id="4297" w:author="Lin, Yuanyuan" w:date="2019-12-07T13:55:00Z">
        <w:r>
          <w:t xml:space="preserve">  </w:t>
        </w:r>
        <w:proofErr w:type="spellStart"/>
        <w:r>
          <w:t>geom_smooth</w:t>
        </w:r>
        <w:proofErr w:type="spellEnd"/>
        <w:r>
          <w:t>()</w:t>
        </w:r>
      </w:ins>
    </w:p>
    <w:p w14:paraId="14FFAF4A" w14:textId="77777777" w:rsidR="00E667D1" w:rsidRDefault="00E667D1" w:rsidP="00E667D1">
      <w:pPr>
        <w:rPr>
          <w:ins w:id="4298" w:author="Lin, Yuanyuan" w:date="2019-12-07T13:55:00Z"/>
        </w:rPr>
      </w:pPr>
      <w:ins w:id="4299" w:author="Lin, Yuanyuan" w:date="2019-12-07T13:55:00Z">
        <w:r>
          <w:t>p4&lt;-</w:t>
        </w:r>
        <w:proofErr w:type="spellStart"/>
        <w:r>
          <w:t>ggplot</w:t>
        </w:r>
        <w:proofErr w:type="spellEnd"/>
        <w:r>
          <w:t>(</w:t>
        </w:r>
        <w:proofErr w:type="spellStart"/>
        <w:r>
          <w:t>finaldata</w:t>
        </w:r>
        <w:proofErr w:type="spellEnd"/>
        <w:r>
          <w:t xml:space="preserve">, </w:t>
        </w:r>
        <w:proofErr w:type="spellStart"/>
        <w:r>
          <w:t>aes</w:t>
        </w:r>
        <w:proofErr w:type="spellEnd"/>
        <w:r>
          <w:t>(x=extra_people, y=</w:t>
        </w:r>
        <w:proofErr w:type="spellStart"/>
        <w:r>
          <w:t>price,color</w:t>
        </w:r>
        <w:proofErr w:type="spellEnd"/>
        <w:r>
          <w:t>=</w:t>
        </w:r>
        <w:proofErr w:type="spellStart"/>
        <w:r>
          <w:t>instant_bookable</w:t>
        </w:r>
        <w:proofErr w:type="spellEnd"/>
        <w:r>
          <w:t>)) +</w:t>
        </w:r>
      </w:ins>
    </w:p>
    <w:p w14:paraId="2FF4776F" w14:textId="77777777" w:rsidR="00E667D1" w:rsidRDefault="00E667D1" w:rsidP="00E667D1">
      <w:pPr>
        <w:rPr>
          <w:ins w:id="4300" w:author="Lin, Yuanyuan" w:date="2019-12-07T13:55:00Z"/>
        </w:rPr>
      </w:pPr>
      <w:ins w:id="4301" w:author="Lin, Yuanyuan" w:date="2019-12-07T13:55:00Z">
        <w:r>
          <w:t xml:space="preserve">  </w:t>
        </w:r>
        <w:proofErr w:type="spellStart"/>
        <w:r>
          <w:t>geom_smooth</w:t>
        </w:r>
        <w:proofErr w:type="spellEnd"/>
        <w:r>
          <w:t>()</w:t>
        </w:r>
      </w:ins>
    </w:p>
    <w:p w14:paraId="5096B716" w14:textId="77777777" w:rsidR="00E667D1" w:rsidRDefault="00E667D1" w:rsidP="00E667D1">
      <w:pPr>
        <w:rPr>
          <w:ins w:id="4302" w:author="Lin, Yuanyuan" w:date="2019-12-07T13:55:00Z"/>
        </w:rPr>
      </w:pPr>
      <w:proofErr w:type="spellStart"/>
      <w:ins w:id="4303" w:author="Lin, Yuanyuan" w:date="2019-12-07T13:55:00Z">
        <w:r>
          <w:t>grid.arrange</w:t>
        </w:r>
        <w:proofErr w:type="spellEnd"/>
        <w:r>
          <w:t>(p1,p2,p3,p4,nrow=2)</w:t>
        </w:r>
      </w:ins>
    </w:p>
    <w:p w14:paraId="40FAB80F" w14:textId="77777777" w:rsidR="00E667D1" w:rsidRDefault="00E667D1" w:rsidP="00E667D1">
      <w:pPr>
        <w:rPr>
          <w:ins w:id="4304" w:author="Lin, Yuanyuan" w:date="2019-12-07T13:55:00Z"/>
        </w:rPr>
      </w:pPr>
    </w:p>
    <w:p w14:paraId="72B0E6B1" w14:textId="65558FC9" w:rsidR="00E667D1" w:rsidRDefault="00E667D1" w:rsidP="00E667D1">
      <w:pPr>
        <w:rPr>
          <w:ins w:id="4305" w:author="Lin, Yuanyuan" w:date="2019-12-07T13:55:00Z"/>
        </w:rPr>
      </w:pPr>
      <w:ins w:id="4306" w:author="Lin, Yuanyuan" w:date="2019-12-07T13:55:00Z">
        <w:r>
          <w:t>#calculate MS</w:t>
        </w:r>
      </w:ins>
      <w:ins w:id="4307" w:author="Lin, Yuanyuan" w:date="2019-12-07T14:02:00Z">
        <w:r>
          <w:t>E</w:t>
        </w:r>
      </w:ins>
      <w:ins w:id="4308" w:author="Lin, Yuanyuan" w:date="2019-12-07T13:55:00Z">
        <w:r>
          <w:t xml:space="preserve"> after cross validation for model 3</w:t>
        </w:r>
      </w:ins>
    </w:p>
    <w:p w14:paraId="078EFBDB" w14:textId="77777777" w:rsidR="00E667D1" w:rsidRDefault="00E667D1" w:rsidP="00E667D1">
      <w:pPr>
        <w:rPr>
          <w:ins w:id="4309" w:author="Lin, Yuanyuan" w:date="2019-12-07T13:55:00Z"/>
        </w:rPr>
      </w:pPr>
      <w:ins w:id="4310" w:author="Lin, Yuanyuan" w:date="2019-12-07T13:55:00Z">
        <w:r>
          <w:t>mse3&lt;-</w:t>
        </w:r>
        <w:proofErr w:type="spellStart"/>
        <w:r>
          <w:t>looCv</w:t>
        </w:r>
        <w:proofErr w:type="spellEnd"/>
        <w:r>
          <w:t>(mod3)</w:t>
        </w:r>
      </w:ins>
    </w:p>
    <w:p w14:paraId="1360B53C" w14:textId="77777777" w:rsidR="00E667D1" w:rsidRDefault="00E667D1" w:rsidP="00E667D1">
      <w:pPr>
        <w:rPr>
          <w:ins w:id="4311" w:author="Lin, Yuanyuan" w:date="2019-12-07T13:55:00Z"/>
        </w:rPr>
      </w:pPr>
      <w:ins w:id="4312" w:author="Lin, Yuanyuan" w:date="2019-12-07T13:55:00Z">
        <w:r>
          <w:t>mse3</w:t>
        </w:r>
      </w:ins>
    </w:p>
    <w:p w14:paraId="00158CE0" w14:textId="77777777" w:rsidR="00E667D1" w:rsidRDefault="00E667D1" w:rsidP="00E667D1">
      <w:pPr>
        <w:rPr>
          <w:ins w:id="4313" w:author="Lin, Yuanyuan" w:date="2019-12-07T13:55:00Z"/>
        </w:rPr>
      </w:pPr>
    </w:p>
    <w:p w14:paraId="6E9437B2" w14:textId="77777777" w:rsidR="00E667D1" w:rsidRDefault="00E667D1" w:rsidP="00E667D1">
      <w:pPr>
        <w:rPr>
          <w:ins w:id="4314" w:author="Lin, Yuanyuan" w:date="2019-12-07T13:55:00Z"/>
        </w:rPr>
      </w:pPr>
      <w:ins w:id="4315" w:author="Lin, Yuanyuan" w:date="2019-12-07T13:55:00Z">
        <w:r>
          <w:t xml:space="preserve">compare &lt;- </w:t>
        </w:r>
        <w:proofErr w:type="spellStart"/>
        <w:r>
          <w:t>cbind</w:t>
        </w:r>
        <w:proofErr w:type="spellEnd"/>
        <w:r>
          <w:t>(mse1,mse2,mse3)%&gt;%</w:t>
        </w:r>
        <w:proofErr w:type="spellStart"/>
        <w:r>
          <w:t>as.data.frame</w:t>
        </w:r>
        <w:proofErr w:type="spellEnd"/>
        <w:r>
          <w:t>()</w:t>
        </w:r>
      </w:ins>
    </w:p>
    <w:p w14:paraId="47298CD1" w14:textId="77777777" w:rsidR="00E667D1" w:rsidRDefault="00E667D1" w:rsidP="00E667D1">
      <w:pPr>
        <w:rPr>
          <w:ins w:id="4316" w:author="Lin, Yuanyuan" w:date="2019-12-07T13:55:00Z"/>
        </w:rPr>
      </w:pPr>
      <w:ins w:id="4317" w:author="Lin, Yuanyuan" w:date="2019-12-07T13:55:00Z">
        <w:r>
          <w:t>knitr::kable(compare)%&gt;%kableExtra::kable_styling(bootstrap_options = c("striped", "hover"))</w:t>
        </w:r>
      </w:ins>
    </w:p>
    <w:p w14:paraId="200C1B8C" w14:textId="77777777" w:rsidR="00E667D1" w:rsidRDefault="00E667D1" w:rsidP="00E667D1">
      <w:pPr>
        <w:rPr>
          <w:ins w:id="4318" w:author="Lin, Yuanyuan" w:date="2019-12-07T13:55:00Z"/>
        </w:rPr>
      </w:pPr>
    </w:p>
    <w:p w14:paraId="59B937F5" w14:textId="77777777" w:rsidR="00E667D1" w:rsidRDefault="00E667D1" w:rsidP="00E667D1">
      <w:pPr>
        <w:rPr>
          <w:ins w:id="4319" w:author="Lin, Yuanyuan" w:date="2019-12-07T13:55:00Z"/>
        </w:rPr>
      </w:pPr>
      <w:ins w:id="4320" w:author="Lin, Yuanyuan" w:date="2019-12-07T13:55:00Z">
        <w:r>
          <w:t># random intercept</w:t>
        </w:r>
      </w:ins>
    </w:p>
    <w:p w14:paraId="31A49B21" w14:textId="77777777" w:rsidR="00E667D1" w:rsidRDefault="00E667D1" w:rsidP="00E667D1">
      <w:pPr>
        <w:rPr>
          <w:ins w:id="4321" w:author="Lin, Yuanyuan" w:date="2019-12-07T13:55:00Z"/>
        </w:rPr>
      </w:pPr>
      <w:proofErr w:type="spellStart"/>
      <w:ins w:id="4322" w:author="Lin, Yuanyuan" w:date="2019-12-07T13:55:00Z">
        <w:r>
          <w:t>finaldata</w:t>
        </w:r>
        <w:proofErr w:type="spellEnd"/>
        <w:r>
          <w:t>&lt;-</w:t>
        </w:r>
        <w:proofErr w:type="spellStart"/>
        <w:r>
          <w:t>na.omit</w:t>
        </w:r>
        <w:proofErr w:type="spellEnd"/>
        <w:r>
          <w:t>(</w:t>
        </w:r>
        <w:proofErr w:type="spellStart"/>
        <w:r>
          <w:t>finaldata</w:t>
        </w:r>
        <w:proofErr w:type="spellEnd"/>
        <w:r>
          <w:t>)</w:t>
        </w:r>
      </w:ins>
    </w:p>
    <w:p w14:paraId="12E014C3" w14:textId="77777777" w:rsidR="00E667D1" w:rsidRDefault="00E667D1" w:rsidP="00E667D1">
      <w:pPr>
        <w:rPr>
          <w:ins w:id="4323" w:author="Lin, Yuanyuan" w:date="2019-12-07T13:55:00Z"/>
        </w:rPr>
      </w:pPr>
      <w:ins w:id="4324" w:author="Lin, Yuanyuan" w:date="2019-12-07T13:55:00Z">
        <w:r>
          <w:t xml:space="preserve">mod4&lt;-lmer(price^0.1~security_deposit+cleaning_fee+guests_included+(-extra_people^2)+cancelPolicy+(1|instant_bookable),data = </w:t>
        </w:r>
        <w:proofErr w:type="spellStart"/>
        <w:r>
          <w:t>finaldata</w:t>
        </w:r>
        <w:proofErr w:type="spellEnd"/>
        <w:r>
          <w:t>)</w:t>
        </w:r>
      </w:ins>
    </w:p>
    <w:p w14:paraId="3FB15CE3" w14:textId="77777777" w:rsidR="00E667D1" w:rsidRDefault="00E667D1" w:rsidP="00E667D1">
      <w:pPr>
        <w:rPr>
          <w:ins w:id="4325" w:author="Lin, Yuanyuan" w:date="2019-12-07T13:55:00Z"/>
        </w:rPr>
      </w:pPr>
      <w:ins w:id="4326" w:author="Lin, Yuanyuan" w:date="2019-12-07T13:55:00Z">
        <w:r>
          <w:t>display(mod4)</w:t>
        </w:r>
      </w:ins>
    </w:p>
    <w:p w14:paraId="2DEDCE21" w14:textId="77777777" w:rsidR="00E667D1" w:rsidRDefault="00E667D1" w:rsidP="00E667D1">
      <w:pPr>
        <w:rPr>
          <w:ins w:id="4327" w:author="Lin, Yuanyuan" w:date="2019-12-07T13:55:00Z"/>
        </w:rPr>
      </w:pPr>
      <w:ins w:id="4328" w:author="Lin, Yuanyuan" w:date="2019-12-07T13:55:00Z">
        <w:r>
          <w:t># normality of residual</w:t>
        </w:r>
      </w:ins>
    </w:p>
    <w:p w14:paraId="17099BB0" w14:textId="77777777" w:rsidR="00E667D1" w:rsidRDefault="00E667D1" w:rsidP="00E667D1">
      <w:pPr>
        <w:rPr>
          <w:ins w:id="4329" w:author="Lin, Yuanyuan" w:date="2019-12-07T13:55:00Z"/>
        </w:rPr>
      </w:pPr>
      <w:proofErr w:type="spellStart"/>
      <w:ins w:id="4330" w:author="Lin, Yuanyuan" w:date="2019-12-07T13:55:00Z">
        <w:r>
          <w:t>qqnorm</w:t>
        </w:r>
        <w:proofErr w:type="spellEnd"/>
        <w:r>
          <w:t>(residuals(mod4))</w:t>
        </w:r>
      </w:ins>
    </w:p>
    <w:p w14:paraId="66A65E4A" w14:textId="77777777" w:rsidR="00E667D1" w:rsidRDefault="00E667D1" w:rsidP="00E667D1">
      <w:pPr>
        <w:rPr>
          <w:ins w:id="4331" w:author="Lin, Yuanyuan" w:date="2019-12-07T13:55:00Z"/>
        </w:rPr>
      </w:pPr>
      <w:proofErr w:type="spellStart"/>
      <w:ins w:id="4332" w:author="Lin, Yuanyuan" w:date="2019-12-07T13:55:00Z">
        <w:r>
          <w:t>qqline</w:t>
        </w:r>
        <w:proofErr w:type="spellEnd"/>
        <w:r>
          <w:t>(residuals(mod4))</w:t>
        </w:r>
      </w:ins>
    </w:p>
    <w:p w14:paraId="657507F1" w14:textId="77777777" w:rsidR="00E667D1" w:rsidRDefault="00E667D1" w:rsidP="00E667D1">
      <w:pPr>
        <w:rPr>
          <w:ins w:id="4333" w:author="Lin, Yuanyuan" w:date="2019-12-07T13:55:00Z"/>
        </w:rPr>
      </w:pPr>
    </w:p>
    <w:p w14:paraId="55BE8948" w14:textId="77777777" w:rsidR="00E667D1" w:rsidRDefault="00E667D1" w:rsidP="00E667D1">
      <w:pPr>
        <w:rPr>
          <w:ins w:id="4334" w:author="Lin, Yuanyuan" w:date="2019-12-07T13:55:00Z"/>
        </w:rPr>
      </w:pPr>
    </w:p>
    <w:p w14:paraId="09A57C1B" w14:textId="77777777" w:rsidR="00E667D1" w:rsidRDefault="00E667D1" w:rsidP="00E667D1">
      <w:pPr>
        <w:rPr>
          <w:ins w:id="4335" w:author="Lin, Yuanyuan" w:date="2019-12-07T13:55:00Z"/>
        </w:rPr>
      </w:pPr>
      <w:ins w:id="4336" w:author="Lin, Yuanyuan" w:date="2019-12-07T13:55:00Z">
        <w:r>
          <w:t># normality of parameters</w:t>
        </w:r>
      </w:ins>
    </w:p>
    <w:p w14:paraId="2C96CF55" w14:textId="77777777" w:rsidR="00E667D1" w:rsidRDefault="00E667D1" w:rsidP="00E667D1">
      <w:pPr>
        <w:rPr>
          <w:ins w:id="4337" w:author="Lin, Yuanyuan" w:date="2019-12-07T13:55:00Z"/>
        </w:rPr>
      </w:pPr>
      <w:ins w:id="4338" w:author="Lin, Yuanyuan" w:date="2019-12-07T13:55:00Z">
        <w:r>
          <w:t>para&lt;-</w:t>
        </w:r>
        <w:proofErr w:type="spellStart"/>
        <w:r>
          <w:t>data.frame</w:t>
        </w:r>
        <w:proofErr w:type="spellEnd"/>
        <w:r>
          <w:t>(</w:t>
        </w:r>
        <w:proofErr w:type="spellStart"/>
        <w:r>
          <w:t>ranef</w:t>
        </w:r>
        <w:proofErr w:type="spellEnd"/>
        <w:r>
          <w:t>(mod4))</w:t>
        </w:r>
      </w:ins>
    </w:p>
    <w:p w14:paraId="309CBA36" w14:textId="77777777" w:rsidR="00E667D1" w:rsidRDefault="00E667D1" w:rsidP="00E667D1">
      <w:pPr>
        <w:rPr>
          <w:ins w:id="4339" w:author="Lin, Yuanyuan" w:date="2019-12-07T13:55:00Z"/>
        </w:rPr>
      </w:pPr>
      <w:proofErr w:type="spellStart"/>
      <w:ins w:id="4340" w:author="Lin, Yuanyuan" w:date="2019-12-07T13:55:00Z">
        <w:r>
          <w:t>qqnorm</w:t>
        </w:r>
        <w:proofErr w:type="spellEnd"/>
        <w:r>
          <w:t>(para[,4])</w:t>
        </w:r>
      </w:ins>
    </w:p>
    <w:p w14:paraId="07A0644A" w14:textId="77777777" w:rsidR="00E667D1" w:rsidRDefault="00E667D1" w:rsidP="00E667D1">
      <w:pPr>
        <w:rPr>
          <w:ins w:id="4341" w:author="Lin, Yuanyuan" w:date="2019-12-07T13:55:00Z"/>
        </w:rPr>
      </w:pPr>
      <w:proofErr w:type="spellStart"/>
      <w:ins w:id="4342" w:author="Lin, Yuanyuan" w:date="2019-12-07T13:55:00Z">
        <w:r>
          <w:t>qqline</w:t>
        </w:r>
        <w:proofErr w:type="spellEnd"/>
        <w:r>
          <w:t>(para[,4])</w:t>
        </w:r>
      </w:ins>
    </w:p>
    <w:p w14:paraId="2F3426FA" w14:textId="77777777" w:rsidR="00E667D1" w:rsidRDefault="00E667D1" w:rsidP="00E667D1">
      <w:pPr>
        <w:rPr>
          <w:ins w:id="4343" w:author="Lin, Yuanyuan" w:date="2019-12-07T13:55:00Z"/>
        </w:rPr>
      </w:pPr>
      <w:ins w:id="4344" w:author="Lin, Yuanyuan" w:date="2019-12-07T13:55:00Z">
        <w:r>
          <w:t xml:space="preserve"># </w:t>
        </w:r>
        <w:proofErr w:type="spellStart"/>
        <w:r>
          <w:t>independentce</w:t>
        </w:r>
        <w:proofErr w:type="spellEnd"/>
        <w:r>
          <w:t xml:space="preserve"> of residual </w:t>
        </w:r>
      </w:ins>
    </w:p>
    <w:p w14:paraId="7EC81238" w14:textId="77777777" w:rsidR="00E667D1" w:rsidRDefault="00E667D1" w:rsidP="00E667D1">
      <w:pPr>
        <w:rPr>
          <w:ins w:id="4345" w:author="Lin, Yuanyuan" w:date="2019-12-07T13:55:00Z"/>
        </w:rPr>
      </w:pPr>
      <w:ins w:id="4346" w:author="Lin, Yuanyuan" w:date="2019-12-07T13:55:00Z">
        <w:r>
          <w:t>plot(residuals(mod4))</w:t>
        </w:r>
      </w:ins>
    </w:p>
    <w:p w14:paraId="5C6FE088" w14:textId="77777777" w:rsidR="00E667D1" w:rsidRDefault="00E667D1" w:rsidP="00E667D1">
      <w:pPr>
        <w:rPr>
          <w:ins w:id="4347" w:author="Lin, Yuanyuan" w:date="2019-12-07T13:55:00Z"/>
        </w:rPr>
      </w:pPr>
    </w:p>
    <w:p w14:paraId="4B05BAB7" w14:textId="77777777" w:rsidR="00E667D1" w:rsidRDefault="00E667D1" w:rsidP="00E667D1">
      <w:pPr>
        <w:rPr>
          <w:ins w:id="4348" w:author="Lin, Yuanyuan" w:date="2019-12-07T13:55:00Z"/>
        </w:rPr>
      </w:pPr>
      <w:ins w:id="4349" w:author="Lin, Yuanyuan" w:date="2019-12-07T13:55:00Z">
        <w:r>
          <w:t># constant variable</w:t>
        </w:r>
      </w:ins>
    </w:p>
    <w:p w14:paraId="35D8DB3E" w14:textId="77777777" w:rsidR="00E667D1" w:rsidRDefault="00E667D1" w:rsidP="00E667D1">
      <w:pPr>
        <w:rPr>
          <w:ins w:id="4350" w:author="Lin, Yuanyuan" w:date="2019-12-07T13:55:00Z"/>
        </w:rPr>
      </w:pPr>
    </w:p>
    <w:p w14:paraId="5B5FAE6A" w14:textId="77777777" w:rsidR="00E667D1" w:rsidRDefault="00E667D1" w:rsidP="00E667D1">
      <w:pPr>
        <w:rPr>
          <w:ins w:id="4351" w:author="Lin, Yuanyuan" w:date="2019-12-07T13:55:00Z"/>
        </w:rPr>
      </w:pPr>
      <w:ins w:id="4352" w:author="Lin, Yuanyuan" w:date="2019-12-07T13:55:00Z">
        <w:r>
          <w:t>plot(residuals(mod4))</w:t>
        </w:r>
      </w:ins>
    </w:p>
    <w:p w14:paraId="00B310FF" w14:textId="77777777" w:rsidR="00E667D1" w:rsidRDefault="00E667D1" w:rsidP="00E667D1">
      <w:pPr>
        <w:rPr>
          <w:ins w:id="4353" w:author="Lin, Yuanyuan" w:date="2019-12-07T13:55:00Z"/>
        </w:rPr>
      </w:pPr>
    </w:p>
    <w:p w14:paraId="709FBD1B" w14:textId="77777777" w:rsidR="00E667D1" w:rsidRDefault="00E667D1" w:rsidP="00E667D1">
      <w:pPr>
        <w:rPr>
          <w:ins w:id="4354" w:author="Lin, Yuanyuan" w:date="2019-12-07T13:55:00Z"/>
        </w:rPr>
      </w:pPr>
      <w:ins w:id="4355" w:author="Lin, Yuanyuan" w:date="2019-12-07T13:55:00Z">
        <w:r>
          <w:t># check multicollinearity</w:t>
        </w:r>
      </w:ins>
    </w:p>
    <w:p w14:paraId="3B26B709" w14:textId="77777777" w:rsidR="00E667D1" w:rsidRDefault="00E667D1" w:rsidP="00E667D1">
      <w:pPr>
        <w:rPr>
          <w:ins w:id="4356" w:author="Lin, Yuanyuan" w:date="2019-12-07T13:55:00Z"/>
        </w:rPr>
      </w:pPr>
      <w:proofErr w:type="spellStart"/>
      <w:ins w:id="4357" w:author="Lin, Yuanyuan" w:date="2019-12-07T13:55:00Z">
        <w:r>
          <w:t>vif</w:t>
        </w:r>
        <w:proofErr w:type="spellEnd"/>
        <w:r>
          <w:t>(mod4)</w:t>
        </w:r>
      </w:ins>
    </w:p>
    <w:p w14:paraId="5748ADCF" w14:textId="77777777" w:rsidR="00E667D1" w:rsidRDefault="00E667D1" w:rsidP="00E667D1">
      <w:pPr>
        <w:rPr>
          <w:ins w:id="4358" w:author="Lin, Yuanyuan" w:date="2019-12-07T13:55:00Z"/>
        </w:rPr>
      </w:pPr>
    </w:p>
    <w:p w14:paraId="1A40BA5D" w14:textId="77777777" w:rsidR="00E667D1" w:rsidRDefault="00E667D1" w:rsidP="00E667D1">
      <w:pPr>
        <w:rPr>
          <w:ins w:id="4359" w:author="Lin, Yuanyuan" w:date="2019-12-07T13:55:00Z"/>
        </w:rPr>
      </w:pPr>
    </w:p>
    <w:p w14:paraId="77B45A14" w14:textId="77777777" w:rsidR="00E667D1" w:rsidRDefault="00E667D1" w:rsidP="00E667D1">
      <w:pPr>
        <w:rPr>
          <w:ins w:id="4360" w:author="Lin, Yuanyuan" w:date="2019-12-07T13:55:00Z"/>
        </w:rPr>
      </w:pPr>
      <w:ins w:id="4361" w:author="Lin, Yuanyuan" w:date="2019-12-07T13:55:00Z">
        <w:r>
          <w:t>mse4&lt;-</w:t>
        </w:r>
        <w:proofErr w:type="spellStart"/>
        <w:r>
          <w:t>looCv</w:t>
        </w:r>
        <w:proofErr w:type="spellEnd"/>
        <w:r>
          <w:t>(mod4)</w:t>
        </w:r>
      </w:ins>
    </w:p>
    <w:p w14:paraId="0C7D20A1" w14:textId="5D3CB3B1" w:rsidR="00E667D1" w:rsidRDefault="00E667D1" w:rsidP="00E667D1">
      <w:pPr>
        <w:rPr>
          <w:ins w:id="4362" w:author="Lin, Yuanyuan" w:date="2019-12-07T13:55:00Z"/>
        </w:rPr>
      </w:pPr>
      <w:ins w:id="4363" w:author="Lin, Yuanyuan" w:date="2019-12-07T13:55:00Z">
        <w:r>
          <w:t>mse4</w:t>
        </w:r>
      </w:ins>
    </w:p>
    <w:p w14:paraId="34EFA417" w14:textId="77777777" w:rsidR="00E667D1" w:rsidRDefault="00E667D1" w:rsidP="00E667D1">
      <w:pPr>
        <w:rPr>
          <w:ins w:id="4364" w:author="Lin, Yuanyuan" w:date="2019-12-07T13:55:00Z"/>
        </w:rPr>
      </w:pPr>
      <w:proofErr w:type="spellStart"/>
      <w:ins w:id="4365" w:author="Lin, Yuanyuan" w:date="2019-12-07T13:55:00Z">
        <w:r>
          <w:t>glmerControl</w:t>
        </w:r>
        <w:proofErr w:type="spellEnd"/>
        <w:r>
          <w:t>(optimizer="</w:t>
        </w:r>
        <w:proofErr w:type="spellStart"/>
        <w:r>
          <w:t>bobyqa</w:t>
        </w:r>
        <w:proofErr w:type="spellEnd"/>
        <w:r>
          <w:t xml:space="preserve">", </w:t>
        </w:r>
        <w:proofErr w:type="spellStart"/>
        <w:r>
          <w:t>optCtrl</w:t>
        </w:r>
        <w:proofErr w:type="spellEnd"/>
        <w:r>
          <w:t xml:space="preserve"> = list(</w:t>
        </w:r>
        <w:proofErr w:type="spellStart"/>
        <w:r>
          <w:t>maxfun</w:t>
        </w:r>
        <w:proofErr w:type="spellEnd"/>
        <w:r>
          <w:t xml:space="preserve"> = 10000000))</w:t>
        </w:r>
      </w:ins>
    </w:p>
    <w:p w14:paraId="6876E284" w14:textId="77777777" w:rsidR="00E667D1" w:rsidRDefault="00E667D1" w:rsidP="00E667D1">
      <w:pPr>
        <w:rPr>
          <w:ins w:id="4366" w:author="Lin, Yuanyuan" w:date="2019-12-07T13:55:00Z"/>
        </w:rPr>
      </w:pPr>
      <w:ins w:id="4367" w:author="Lin, Yuanyuan" w:date="2019-12-07T13:55:00Z">
        <w:r>
          <w:t xml:space="preserve">mod5&lt;-lmer(price~security_deposit+cleaning_fee+guests_included+cancelPolicy+(0+security_deposit+cleaning_fee+guests_included|instant_bookable),data = </w:t>
        </w:r>
        <w:proofErr w:type="spellStart"/>
        <w:r>
          <w:t>finaldata</w:t>
        </w:r>
        <w:proofErr w:type="spellEnd"/>
        <w:r>
          <w:t>)</w:t>
        </w:r>
      </w:ins>
    </w:p>
    <w:p w14:paraId="33DCCBD4" w14:textId="77777777" w:rsidR="00E667D1" w:rsidRDefault="00E667D1" w:rsidP="00E667D1">
      <w:pPr>
        <w:rPr>
          <w:ins w:id="4368" w:author="Lin, Yuanyuan" w:date="2019-12-07T13:55:00Z"/>
        </w:rPr>
      </w:pPr>
      <w:ins w:id="4369" w:author="Lin, Yuanyuan" w:date="2019-12-07T13:55:00Z">
        <w:r>
          <w:t># normality of residual</w:t>
        </w:r>
      </w:ins>
    </w:p>
    <w:p w14:paraId="388450BE" w14:textId="77777777" w:rsidR="00E667D1" w:rsidRDefault="00E667D1" w:rsidP="00E667D1">
      <w:pPr>
        <w:rPr>
          <w:ins w:id="4370" w:author="Lin, Yuanyuan" w:date="2019-12-07T13:55:00Z"/>
        </w:rPr>
      </w:pPr>
      <w:proofErr w:type="spellStart"/>
      <w:ins w:id="4371" w:author="Lin, Yuanyuan" w:date="2019-12-07T13:55:00Z">
        <w:r>
          <w:t>qqnorm</w:t>
        </w:r>
        <w:proofErr w:type="spellEnd"/>
        <w:r>
          <w:t>(residuals(mod5))</w:t>
        </w:r>
      </w:ins>
    </w:p>
    <w:p w14:paraId="471A62DD" w14:textId="77777777" w:rsidR="00E667D1" w:rsidRDefault="00E667D1" w:rsidP="00E667D1">
      <w:pPr>
        <w:rPr>
          <w:ins w:id="4372" w:author="Lin, Yuanyuan" w:date="2019-12-07T13:55:00Z"/>
        </w:rPr>
      </w:pPr>
      <w:proofErr w:type="spellStart"/>
      <w:ins w:id="4373" w:author="Lin, Yuanyuan" w:date="2019-12-07T13:55:00Z">
        <w:r>
          <w:t>qqline</w:t>
        </w:r>
        <w:proofErr w:type="spellEnd"/>
        <w:r>
          <w:t>(residuals(mod5))</w:t>
        </w:r>
      </w:ins>
    </w:p>
    <w:p w14:paraId="5A4F89F5" w14:textId="77777777" w:rsidR="00E667D1" w:rsidRDefault="00E667D1" w:rsidP="00E667D1">
      <w:pPr>
        <w:rPr>
          <w:ins w:id="4374" w:author="Lin, Yuanyuan" w:date="2019-12-07T13:55:00Z"/>
        </w:rPr>
      </w:pPr>
    </w:p>
    <w:p w14:paraId="386C5565" w14:textId="77777777" w:rsidR="00E667D1" w:rsidRDefault="00E667D1" w:rsidP="00E667D1">
      <w:pPr>
        <w:rPr>
          <w:ins w:id="4375" w:author="Lin, Yuanyuan" w:date="2019-12-07T13:55:00Z"/>
        </w:rPr>
      </w:pPr>
      <w:ins w:id="4376" w:author="Lin, Yuanyuan" w:date="2019-12-07T13:55:00Z">
        <w:r>
          <w:t># normality of parameters</w:t>
        </w:r>
      </w:ins>
    </w:p>
    <w:p w14:paraId="2F14D1EB" w14:textId="77777777" w:rsidR="00E667D1" w:rsidRDefault="00E667D1" w:rsidP="00E667D1">
      <w:pPr>
        <w:rPr>
          <w:ins w:id="4377" w:author="Lin, Yuanyuan" w:date="2019-12-07T13:55:00Z"/>
        </w:rPr>
      </w:pPr>
      <w:ins w:id="4378" w:author="Lin, Yuanyuan" w:date="2019-12-07T13:55:00Z">
        <w:r>
          <w:t>para&lt;-</w:t>
        </w:r>
        <w:proofErr w:type="spellStart"/>
        <w:r>
          <w:t>data.frame</w:t>
        </w:r>
        <w:proofErr w:type="spellEnd"/>
        <w:r>
          <w:t>(</w:t>
        </w:r>
        <w:proofErr w:type="spellStart"/>
        <w:r>
          <w:t>ranef</w:t>
        </w:r>
        <w:proofErr w:type="spellEnd"/>
        <w:r>
          <w:t>(mod5))</w:t>
        </w:r>
      </w:ins>
    </w:p>
    <w:p w14:paraId="4CC5F020" w14:textId="77777777" w:rsidR="00E667D1" w:rsidRDefault="00E667D1" w:rsidP="00E667D1">
      <w:pPr>
        <w:rPr>
          <w:ins w:id="4379" w:author="Lin, Yuanyuan" w:date="2019-12-07T13:55:00Z"/>
        </w:rPr>
      </w:pPr>
      <w:proofErr w:type="spellStart"/>
      <w:ins w:id="4380" w:author="Lin, Yuanyuan" w:date="2019-12-07T13:55:00Z">
        <w:r>
          <w:t>qqnorm</w:t>
        </w:r>
        <w:proofErr w:type="spellEnd"/>
        <w:r>
          <w:t>(para[,4])</w:t>
        </w:r>
      </w:ins>
    </w:p>
    <w:p w14:paraId="6099C79A" w14:textId="77777777" w:rsidR="00E667D1" w:rsidRDefault="00E667D1" w:rsidP="00E667D1">
      <w:pPr>
        <w:rPr>
          <w:ins w:id="4381" w:author="Lin, Yuanyuan" w:date="2019-12-07T13:55:00Z"/>
        </w:rPr>
      </w:pPr>
      <w:proofErr w:type="spellStart"/>
      <w:ins w:id="4382" w:author="Lin, Yuanyuan" w:date="2019-12-07T13:55:00Z">
        <w:r>
          <w:t>qqline</w:t>
        </w:r>
        <w:proofErr w:type="spellEnd"/>
        <w:r>
          <w:t>(para[,4])</w:t>
        </w:r>
      </w:ins>
    </w:p>
    <w:p w14:paraId="068B3FD5" w14:textId="77777777" w:rsidR="00E667D1" w:rsidRDefault="00E667D1" w:rsidP="00E667D1">
      <w:pPr>
        <w:rPr>
          <w:ins w:id="4383" w:author="Lin, Yuanyuan" w:date="2019-12-07T13:55:00Z"/>
        </w:rPr>
      </w:pPr>
      <w:ins w:id="4384" w:author="Lin, Yuanyuan" w:date="2019-12-07T13:55:00Z">
        <w:r>
          <w:t xml:space="preserve"># </w:t>
        </w:r>
        <w:proofErr w:type="spellStart"/>
        <w:r>
          <w:t>independentce</w:t>
        </w:r>
        <w:proofErr w:type="spellEnd"/>
        <w:r>
          <w:t xml:space="preserve"> of residual </w:t>
        </w:r>
      </w:ins>
    </w:p>
    <w:p w14:paraId="271C7C89" w14:textId="77777777" w:rsidR="00E667D1" w:rsidRDefault="00E667D1" w:rsidP="00E667D1">
      <w:pPr>
        <w:rPr>
          <w:ins w:id="4385" w:author="Lin, Yuanyuan" w:date="2019-12-07T13:55:00Z"/>
        </w:rPr>
      </w:pPr>
      <w:ins w:id="4386" w:author="Lin, Yuanyuan" w:date="2019-12-07T13:55:00Z">
        <w:r>
          <w:t>plot(residuals(mod5))</w:t>
        </w:r>
      </w:ins>
    </w:p>
    <w:p w14:paraId="0AE2696B" w14:textId="77777777" w:rsidR="00E667D1" w:rsidRDefault="00E667D1" w:rsidP="00E667D1">
      <w:pPr>
        <w:rPr>
          <w:ins w:id="4387" w:author="Lin, Yuanyuan" w:date="2019-12-07T13:55:00Z"/>
        </w:rPr>
      </w:pPr>
    </w:p>
    <w:p w14:paraId="40859E7B" w14:textId="63C5B25C" w:rsidR="00E667D1" w:rsidRDefault="00E667D1" w:rsidP="00E667D1">
      <w:pPr>
        <w:rPr>
          <w:ins w:id="4388" w:author="Lin, Yuanyuan" w:date="2019-12-07T13:55:00Z"/>
        </w:rPr>
      </w:pPr>
      <w:ins w:id="4389" w:author="Lin, Yuanyuan" w:date="2019-12-07T13:55:00Z">
        <w:r>
          <w:t># constant variance</w:t>
        </w:r>
      </w:ins>
    </w:p>
    <w:p w14:paraId="4B9A7265" w14:textId="32585534" w:rsidR="00E667D1" w:rsidRDefault="00E667D1" w:rsidP="00E667D1">
      <w:pPr>
        <w:rPr>
          <w:ins w:id="4390" w:author="Lin, Yuanyuan" w:date="2019-12-07T13:55:00Z"/>
        </w:rPr>
      </w:pPr>
      <w:ins w:id="4391" w:author="Lin, Yuanyuan" w:date="2019-12-07T13:55:00Z">
        <w:r>
          <w:t>plot(residuals(mod5))</w:t>
        </w:r>
      </w:ins>
    </w:p>
    <w:p w14:paraId="7F235BAA" w14:textId="77777777" w:rsidR="00E667D1" w:rsidRDefault="00E667D1" w:rsidP="00E667D1">
      <w:pPr>
        <w:rPr>
          <w:ins w:id="4392" w:author="Lin, Yuanyuan" w:date="2019-12-07T13:55:00Z"/>
        </w:rPr>
      </w:pPr>
      <w:ins w:id="4393" w:author="Lin, Yuanyuan" w:date="2019-12-07T13:55:00Z">
        <w:r>
          <w:t># check multicollinearity</w:t>
        </w:r>
      </w:ins>
    </w:p>
    <w:p w14:paraId="0A8073D5" w14:textId="77777777" w:rsidR="00E667D1" w:rsidRDefault="00E667D1" w:rsidP="00E667D1">
      <w:pPr>
        <w:rPr>
          <w:ins w:id="4394" w:author="Lin, Yuanyuan" w:date="2019-12-07T13:55:00Z"/>
        </w:rPr>
      </w:pPr>
      <w:proofErr w:type="spellStart"/>
      <w:ins w:id="4395" w:author="Lin, Yuanyuan" w:date="2019-12-07T13:55:00Z">
        <w:r>
          <w:t>vif</w:t>
        </w:r>
        <w:proofErr w:type="spellEnd"/>
        <w:r>
          <w:t>(mod5)</w:t>
        </w:r>
      </w:ins>
    </w:p>
    <w:p w14:paraId="4A3E2BC1" w14:textId="77777777" w:rsidR="00E667D1" w:rsidRDefault="00E667D1" w:rsidP="00E667D1">
      <w:pPr>
        <w:rPr>
          <w:ins w:id="4396" w:author="Lin, Yuanyuan" w:date="2019-12-07T13:55:00Z"/>
        </w:rPr>
      </w:pPr>
      <w:ins w:id="4397" w:author="Lin, Yuanyuan" w:date="2019-12-07T13:55:00Z">
        <w:r>
          <w:t>mse5&lt;-</w:t>
        </w:r>
        <w:proofErr w:type="spellStart"/>
        <w:r>
          <w:t>looCv</w:t>
        </w:r>
        <w:proofErr w:type="spellEnd"/>
        <w:r>
          <w:t>(mod5)</w:t>
        </w:r>
      </w:ins>
    </w:p>
    <w:p w14:paraId="73474982" w14:textId="01C9874F" w:rsidR="00E667D1" w:rsidRDefault="00E667D1" w:rsidP="00E667D1">
      <w:pPr>
        <w:rPr>
          <w:ins w:id="4398" w:author="Lin, Yuanyuan" w:date="2019-12-07T13:55:00Z"/>
        </w:rPr>
      </w:pPr>
      <w:ins w:id="4399" w:author="Lin, Yuanyuan" w:date="2019-12-07T13:55:00Z">
        <w:r>
          <w:t>mse5</w:t>
        </w:r>
      </w:ins>
    </w:p>
    <w:p w14:paraId="6AE6735D" w14:textId="77777777" w:rsidR="00E667D1" w:rsidRDefault="00E667D1" w:rsidP="00E667D1">
      <w:pPr>
        <w:rPr>
          <w:ins w:id="4400" w:author="Lin, Yuanyuan" w:date="2019-12-07T13:55:00Z"/>
        </w:rPr>
      </w:pPr>
      <w:ins w:id="4401" w:author="Lin, Yuanyuan" w:date="2019-12-07T13:55:00Z">
        <w:r>
          <w:t># random intercept and slope</w:t>
        </w:r>
      </w:ins>
    </w:p>
    <w:p w14:paraId="25E4A0D0" w14:textId="77777777" w:rsidR="00E667D1" w:rsidRDefault="00E667D1" w:rsidP="00E667D1">
      <w:pPr>
        <w:rPr>
          <w:ins w:id="4402" w:author="Lin, Yuanyuan" w:date="2019-12-07T13:55:00Z"/>
        </w:rPr>
      </w:pPr>
      <w:ins w:id="4403" w:author="Lin, Yuanyuan" w:date="2019-12-07T13:55:00Z">
        <w:r>
          <w:t xml:space="preserve">mod6&lt;-lmer(price^0.1~security_deposit+cleaning_fee+guests_included+cancelPolicy+(1+security_deposit+cleaning_fee+guests_included|instant_bookable),data = </w:t>
        </w:r>
        <w:proofErr w:type="spellStart"/>
        <w:r>
          <w:t>finaldata</w:t>
        </w:r>
        <w:proofErr w:type="spellEnd"/>
        <w:r>
          <w:t>)</w:t>
        </w:r>
      </w:ins>
    </w:p>
    <w:p w14:paraId="4EF9FFF0" w14:textId="77777777" w:rsidR="00E667D1" w:rsidRDefault="00E667D1" w:rsidP="00E667D1">
      <w:pPr>
        <w:rPr>
          <w:ins w:id="4404" w:author="Lin, Yuanyuan" w:date="2019-12-07T13:55:00Z"/>
        </w:rPr>
      </w:pPr>
      <w:ins w:id="4405" w:author="Lin, Yuanyuan" w:date="2019-12-07T13:55:00Z">
        <w:r>
          <w:t># normality of residual</w:t>
        </w:r>
      </w:ins>
    </w:p>
    <w:p w14:paraId="67DC72C0" w14:textId="77777777" w:rsidR="00E667D1" w:rsidRDefault="00E667D1" w:rsidP="00E667D1">
      <w:pPr>
        <w:rPr>
          <w:ins w:id="4406" w:author="Lin, Yuanyuan" w:date="2019-12-07T13:55:00Z"/>
        </w:rPr>
      </w:pPr>
      <w:proofErr w:type="spellStart"/>
      <w:ins w:id="4407" w:author="Lin, Yuanyuan" w:date="2019-12-07T13:55:00Z">
        <w:r>
          <w:t>qqnorm</w:t>
        </w:r>
        <w:proofErr w:type="spellEnd"/>
        <w:r>
          <w:t>(residuals(mod6))</w:t>
        </w:r>
      </w:ins>
    </w:p>
    <w:p w14:paraId="0F2B246B" w14:textId="77777777" w:rsidR="00E667D1" w:rsidRDefault="00E667D1" w:rsidP="00E667D1">
      <w:pPr>
        <w:rPr>
          <w:ins w:id="4408" w:author="Lin, Yuanyuan" w:date="2019-12-07T13:55:00Z"/>
        </w:rPr>
      </w:pPr>
      <w:proofErr w:type="spellStart"/>
      <w:ins w:id="4409" w:author="Lin, Yuanyuan" w:date="2019-12-07T13:55:00Z">
        <w:r>
          <w:t>qqline</w:t>
        </w:r>
        <w:proofErr w:type="spellEnd"/>
        <w:r>
          <w:t>(residuals(mod6))</w:t>
        </w:r>
      </w:ins>
    </w:p>
    <w:p w14:paraId="0520C93C" w14:textId="77777777" w:rsidR="00E667D1" w:rsidRDefault="00E667D1" w:rsidP="00E667D1">
      <w:pPr>
        <w:rPr>
          <w:ins w:id="4410" w:author="Lin, Yuanyuan" w:date="2019-12-07T13:55:00Z"/>
        </w:rPr>
      </w:pPr>
    </w:p>
    <w:p w14:paraId="55D4A44A" w14:textId="77777777" w:rsidR="00E667D1" w:rsidRDefault="00E667D1" w:rsidP="00E667D1">
      <w:pPr>
        <w:rPr>
          <w:ins w:id="4411" w:author="Lin, Yuanyuan" w:date="2019-12-07T13:55:00Z"/>
        </w:rPr>
      </w:pPr>
      <w:ins w:id="4412" w:author="Lin, Yuanyuan" w:date="2019-12-07T13:55:00Z">
        <w:r>
          <w:t># normality of parameters</w:t>
        </w:r>
      </w:ins>
    </w:p>
    <w:p w14:paraId="59AF8C23" w14:textId="77777777" w:rsidR="00E667D1" w:rsidRDefault="00E667D1" w:rsidP="00E667D1">
      <w:pPr>
        <w:rPr>
          <w:ins w:id="4413" w:author="Lin, Yuanyuan" w:date="2019-12-07T13:55:00Z"/>
        </w:rPr>
      </w:pPr>
      <w:ins w:id="4414" w:author="Lin, Yuanyuan" w:date="2019-12-07T13:55:00Z">
        <w:r>
          <w:t>para&lt;-</w:t>
        </w:r>
        <w:proofErr w:type="spellStart"/>
        <w:r>
          <w:t>data.frame</w:t>
        </w:r>
        <w:proofErr w:type="spellEnd"/>
        <w:r>
          <w:t>(</w:t>
        </w:r>
        <w:proofErr w:type="spellStart"/>
        <w:r>
          <w:t>ranef</w:t>
        </w:r>
        <w:proofErr w:type="spellEnd"/>
        <w:r>
          <w:t>(mod6))</w:t>
        </w:r>
      </w:ins>
    </w:p>
    <w:p w14:paraId="3EA01213" w14:textId="77777777" w:rsidR="00E667D1" w:rsidRDefault="00E667D1" w:rsidP="00E667D1">
      <w:pPr>
        <w:rPr>
          <w:ins w:id="4415" w:author="Lin, Yuanyuan" w:date="2019-12-07T13:55:00Z"/>
        </w:rPr>
      </w:pPr>
      <w:proofErr w:type="spellStart"/>
      <w:ins w:id="4416" w:author="Lin, Yuanyuan" w:date="2019-12-07T13:55:00Z">
        <w:r>
          <w:t>qqnorm</w:t>
        </w:r>
        <w:proofErr w:type="spellEnd"/>
        <w:r>
          <w:t>(para[,4])</w:t>
        </w:r>
      </w:ins>
    </w:p>
    <w:p w14:paraId="1DE24A4E" w14:textId="77777777" w:rsidR="00E667D1" w:rsidRDefault="00E667D1" w:rsidP="00E667D1">
      <w:pPr>
        <w:rPr>
          <w:ins w:id="4417" w:author="Lin, Yuanyuan" w:date="2019-12-07T13:55:00Z"/>
        </w:rPr>
      </w:pPr>
      <w:proofErr w:type="spellStart"/>
      <w:ins w:id="4418" w:author="Lin, Yuanyuan" w:date="2019-12-07T13:55:00Z">
        <w:r>
          <w:t>qqline</w:t>
        </w:r>
        <w:proofErr w:type="spellEnd"/>
        <w:r>
          <w:t>(para[,4])</w:t>
        </w:r>
      </w:ins>
    </w:p>
    <w:p w14:paraId="0D495F4A" w14:textId="77777777" w:rsidR="00E667D1" w:rsidRDefault="00E667D1" w:rsidP="00E667D1">
      <w:pPr>
        <w:rPr>
          <w:ins w:id="4419" w:author="Lin, Yuanyuan" w:date="2019-12-07T13:55:00Z"/>
        </w:rPr>
      </w:pPr>
      <w:ins w:id="4420" w:author="Lin, Yuanyuan" w:date="2019-12-07T13:55:00Z">
        <w:r>
          <w:t xml:space="preserve"># </w:t>
        </w:r>
        <w:proofErr w:type="spellStart"/>
        <w:r>
          <w:t>independentce</w:t>
        </w:r>
        <w:proofErr w:type="spellEnd"/>
        <w:r>
          <w:t xml:space="preserve"> of residual </w:t>
        </w:r>
      </w:ins>
    </w:p>
    <w:p w14:paraId="789B9002" w14:textId="2B5885E4" w:rsidR="00E667D1" w:rsidRDefault="00E667D1" w:rsidP="00E667D1">
      <w:pPr>
        <w:rPr>
          <w:ins w:id="4421" w:author="Lin, Yuanyuan" w:date="2019-12-07T13:55:00Z"/>
        </w:rPr>
      </w:pPr>
      <w:ins w:id="4422" w:author="Lin, Yuanyuan" w:date="2019-12-07T13:55:00Z">
        <w:r>
          <w:t>plot(residuals(mod6))</w:t>
        </w:r>
      </w:ins>
    </w:p>
    <w:p w14:paraId="63DB06F8" w14:textId="7E154B67" w:rsidR="00E667D1" w:rsidRDefault="00E667D1" w:rsidP="00E667D1">
      <w:pPr>
        <w:rPr>
          <w:ins w:id="4423" w:author="Lin, Yuanyuan" w:date="2019-12-07T13:55:00Z"/>
        </w:rPr>
      </w:pPr>
      <w:ins w:id="4424" w:author="Lin, Yuanyuan" w:date="2019-12-07T13:55:00Z">
        <w:r>
          <w:t># constant variable</w:t>
        </w:r>
      </w:ins>
    </w:p>
    <w:p w14:paraId="7D532513" w14:textId="11FA9B84" w:rsidR="00E667D1" w:rsidRDefault="00E667D1" w:rsidP="00E667D1">
      <w:pPr>
        <w:rPr>
          <w:ins w:id="4425" w:author="Lin, Yuanyuan" w:date="2019-12-07T13:55:00Z"/>
        </w:rPr>
      </w:pPr>
      <w:ins w:id="4426" w:author="Lin, Yuanyuan" w:date="2019-12-07T13:55:00Z">
        <w:r>
          <w:t>plot(residuals(mod6))</w:t>
        </w:r>
      </w:ins>
    </w:p>
    <w:p w14:paraId="79C2399E" w14:textId="77777777" w:rsidR="00E667D1" w:rsidRDefault="00E667D1" w:rsidP="00E667D1">
      <w:pPr>
        <w:rPr>
          <w:ins w:id="4427" w:author="Lin, Yuanyuan" w:date="2019-12-07T13:55:00Z"/>
        </w:rPr>
      </w:pPr>
      <w:ins w:id="4428" w:author="Lin, Yuanyuan" w:date="2019-12-07T13:55:00Z">
        <w:r>
          <w:t># check multicollinearity</w:t>
        </w:r>
      </w:ins>
    </w:p>
    <w:p w14:paraId="71D32347" w14:textId="7CC6700E" w:rsidR="00E667D1" w:rsidRDefault="00E667D1" w:rsidP="00E667D1">
      <w:pPr>
        <w:rPr>
          <w:ins w:id="4429" w:author="Lin, Yuanyuan" w:date="2019-12-07T13:55:00Z"/>
        </w:rPr>
      </w:pPr>
      <w:proofErr w:type="spellStart"/>
      <w:ins w:id="4430" w:author="Lin, Yuanyuan" w:date="2019-12-07T13:55:00Z">
        <w:r>
          <w:t>vif</w:t>
        </w:r>
        <w:proofErr w:type="spellEnd"/>
        <w:r>
          <w:t>(mod6)</w:t>
        </w:r>
      </w:ins>
    </w:p>
    <w:p w14:paraId="5011CBF9" w14:textId="77777777" w:rsidR="00E667D1" w:rsidRDefault="00E667D1" w:rsidP="00E667D1">
      <w:pPr>
        <w:rPr>
          <w:ins w:id="4431" w:author="Lin, Yuanyuan" w:date="2019-12-07T13:55:00Z"/>
        </w:rPr>
      </w:pPr>
      <w:ins w:id="4432" w:author="Lin, Yuanyuan" w:date="2019-12-07T13:55:00Z">
        <w:r>
          <w:t>mse6&lt;-</w:t>
        </w:r>
        <w:proofErr w:type="spellStart"/>
        <w:r>
          <w:t>looCv</w:t>
        </w:r>
        <w:proofErr w:type="spellEnd"/>
        <w:r>
          <w:t>(mod6)</w:t>
        </w:r>
      </w:ins>
    </w:p>
    <w:p w14:paraId="632008E5" w14:textId="12109099" w:rsidR="00E667D1" w:rsidRDefault="00E667D1" w:rsidP="00E667D1">
      <w:pPr>
        <w:rPr>
          <w:ins w:id="4433" w:author="Lin, Yuanyuan" w:date="2019-12-07T13:55:00Z"/>
        </w:rPr>
      </w:pPr>
      <w:ins w:id="4434" w:author="Lin, Yuanyuan" w:date="2019-12-07T13:55:00Z">
        <w:r>
          <w:t>mse6</w:t>
        </w:r>
      </w:ins>
    </w:p>
    <w:p w14:paraId="515B490C" w14:textId="77777777" w:rsidR="00E667D1" w:rsidRDefault="00E667D1" w:rsidP="00E667D1">
      <w:pPr>
        <w:rPr>
          <w:ins w:id="4435" w:author="Lin, Yuanyuan" w:date="2019-12-07T13:55:00Z"/>
        </w:rPr>
      </w:pPr>
      <w:proofErr w:type="spellStart"/>
      <w:ins w:id="4436" w:author="Lin, Yuanyuan" w:date="2019-12-07T13:55:00Z">
        <w:r>
          <w:t>compare_new</w:t>
        </w:r>
        <w:proofErr w:type="spellEnd"/>
        <w:r>
          <w:t xml:space="preserve"> &lt;- </w:t>
        </w:r>
        <w:proofErr w:type="spellStart"/>
        <w:r>
          <w:t>cbind</w:t>
        </w:r>
        <w:proofErr w:type="spellEnd"/>
        <w:r>
          <w:t>(mse4,mse5,mse6)%&gt;%</w:t>
        </w:r>
        <w:proofErr w:type="spellStart"/>
        <w:r>
          <w:t>as.data.frame</w:t>
        </w:r>
        <w:proofErr w:type="spellEnd"/>
        <w:r>
          <w:t>()</w:t>
        </w:r>
      </w:ins>
    </w:p>
    <w:p w14:paraId="62D56BBF" w14:textId="562CDC69" w:rsidR="00791A74" w:rsidRDefault="00E667D1" w:rsidP="00E84629">
      <w:pPr>
        <w:rPr>
          <w:ins w:id="4437" w:author="Lin, Yuanyuan" w:date="2019-11-30T13:28:00Z"/>
        </w:rPr>
      </w:pPr>
      <w:ins w:id="4438" w:author="Lin, Yuanyuan" w:date="2019-12-07T13:55:00Z">
        <w:r>
          <w:t>knitr::kable(compare_new)%&gt;%kableExtra::kable_styling(bootstrap_options = c("striped", "hover"))</w:t>
        </w:r>
      </w:ins>
    </w:p>
    <w:p w14:paraId="656C4674" w14:textId="7BE4C92F" w:rsidR="00342C95" w:rsidRPr="00E84629" w:rsidRDefault="00342C95" w:rsidP="00E84629"/>
    <w:sectPr w:rsidR="00342C95" w:rsidRPr="00E84629" w:rsidSect="009537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MRoman10">
    <w:altName w:val="Cambria"/>
    <w:panose1 w:val="020B06040202020202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4A19DD"/>
    <w:multiLevelType w:val="hybridMultilevel"/>
    <w:tmpl w:val="4C84C756"/>
    <w:lvl w:ilvl="0" w:tplc="EC60BF8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CC0F32"/>
    <w:multiLevelType w:val="hybridMultilevel"/>
    <w:tmpl w:val="D8F61330"/>
    <w:lvl w:ilvl="0" w:tplc="6E18EC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4970B24"/>
    <w:multiLevelType w:val="hybridMultilevel"/>
    <w:tmpl w:val="439ACE54"/>
    <w:lvl w:ilvl="0" w:tplc="87A4087A">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5102FAF"/>
    <w:multiLevelType w:val="hybridMultilevel"/>
    <w:tmpl w:val="BC84BBFA"/>
    <w:lvl w:ilvl="0" w:tplc="4B44FC4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E7B15"/>
    <w:multiLevelType w:val="hybridMultilevel"/>
    <w:tmpl w:val="6B18CF5C"/>
    <w:lvl w:ilvl="0" w:tplc="87A4087A">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44B5C"/>
    <w:multiLevelType w:val="hybridMultilevel"/>
    <w:tmpl w:val="ACCEC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345401"/>
    <w:multiLevelType w:val="hybridMultilevel"/>
    <w:tmpl w:val="4CF83800"/>
    <w:lvl w:ilvl="0" w:tplc="11FEAF3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5740A95"/>
    <w:multiLevelType w:val="multilevel"/>
    <w:tmpl w:val="B7A8451E"/>
    <w:lvl w:ilvl="0">
      <w:start w:val="1"/>
      <w:numFmt w:val="decimal"/>
      <w:lvlText w:val="%1."/>
      <w:lvlJc w:val="left"/>
      <w:pPr>
        <w:ind w:left="360" w:hanging="360"/>
      </w:pPr>
      <w:rPr>
        <w:rFonts w:hint="default"/>
      </w:rPr>
    </w:lvl>
    <w:lvl w:ilvl="1">
      <w:start w:val="55"/>
      <w:numFmt w:val="decimal"/>
      <w:isLgl/>
      <w:lvlText w:val="%1.%2"/>
      <w:lvlJc w:val="left"/>
      <w:pPr>
        <w:ind w:left="420" w:hanging="420"/>
      </w:pPr>
      <w:rPr>
        <w:rFonts w:ascii="LMRoman10" w:hAnsi="LMRoman10" w:hint="default"/>
        <w:sz w:val="20"/>
      </w:rPr>
    </w:lvl>
    <w:lvl w:ilvl="2">
      <w:start w:val="1"/>
      <w:numFmt w:val="decimal"/>
      <w:isLgl/>
      <w:lvlText w:val="%1.%2.%3"/>
      <w:lvlJc w:val="left"/>
      <w:pPr>
        <w:ind w:left="720" w:hanging="720"/>
      </w:pPr>
      <w:rPr>
        <w:rFonts w:ascii="LMRoman10" w:hAnsi="LMRoman10" w:hint="default"/>
        <w:sz w:val="20"/>
      </w:rPr>
    </w:lvl>
    <w:lvl w:ilvl="3">
      <w:start w:val="1"/>
      <w:numFmt w:val="decimal"/>
      <w:isLgl/>
      <w:lvlText w:val="%1.%2.%3.%4"/>
      <w:lvlJc w:val="left"/>
      <w:pPr>
        <w:ind w:left="720" w:hanging="720"/>
      </w:pPr>
      <w:rPr>
        <w:rFonts w:ascii="LMRoman10" w:hAnsi="LMRoman10" w:hint="default"/>
        <w:sz w:val="20"/>
      </w:rPr>
    </w:lvl>
    <w:lvl w:ilvl="4">
      <w:start w:val="1"/>
      <w:numFmt w:val="decimal"/>
      <w:isLgl/>
      <w:lvlText w:val="%1.%2.%3.%4.%5"/>
      <w:lvlJc w:val="left"/>
      <w:pPr>
        <w:ind w:left="1080" w:hanging="1080"/>
      </w:pPr>
      <w:rPr>
        <w:rFonts w:ascii="LMRoman10" w:hAnsi="LMRoman10" w:hint="default"/>
        <w:sz w:val="20"/>
      </w:rPr>
    </w:lvl>
    <w:lvl w:ilvl="5">
      <w:start w:val="1"/>
      <w:numFmt w:val="decimal"/>
      <w:isLgl/>
      <w:lvlText w:val="%1.%2.%3.%4.%5.%6"/>
      <w:lvlJc w:val="left"/>
      <w:pPr>
        <w:ind w:left="1080" w:hanging="1080"/>
      </w:pPr>
      <w:rPr>
        <w:rFonts w:ascii="LMRoman10" w:hAnsi="LMRoman10" w:hint="default"/>
        <w:sz w:val="20"/>
      </w:rPr>
    </w:lvl>
    <w:lvl w:ilvl="6">
      <w:start w:val="1"/>
      <w:numFmt w:val="decimal"/>
      <w:isLgl/>
      <w:lvlText w:val="%1.%2.%3.%4.%5.%6.%7"/>
      <w:lvlJc w:val="left"/>
      <w:pPr>
        <w:ind w:left="1440" w:hanging="1440"/>
      </w:pPr>
      <w:rPr>
        <w:rFonts w:ascii="LMRoman10" w:hAnsi="LMRoman10" w:hint="default"/>
        <w:sz w:val="20"/>
      </w:rPr>
    </w:lvl>
    <w:lvl w:ilvl="7">
      <w:start w:val="1"/>
      <w:numFmt w:val="decimal"/>
      <w:isLgl/>
      <w:lvlText w:val="%1.%2.%3.%4.%5.%6.%7.%8"/>
      <w:lvlJc w:val="left"/>
      <w:pPr>
        <w:ind w:left="1440" w:hanging="1440"/>
      </w:pPr>
      <w:rPr>
        <w:rFonts w:ascii="LMRoman10" w:hAnsi="LMRoman10" w:hint="default"/>
        <w:sz w:val="20"/>
      </w:rPr>
    </w:lvl>
    <w:lvl w:ilvl="8">
      <w:start w:val="1"/>
      <w:numFmt w:val="decimal"/>
      <w:isLgl/>
      <w:lvlText w:val="%1.%2.%3.%4.%5.%6.%7.%8.%9"/>
      <w:lvlJc w:val="left"/>
      <w:pPr>
        <w:ind w:left="1800" w:hanging="1800"/>
      </w:pPr>
      <w:rPr>
        <w:rFonts w:ascii="LMRoman10" w:hAnsi="LMRoman10" w:hint="default"/>
        <w:sz w:val="20"/>
      </w:rPr>
    </w:lvl>
  </w:abstractNum>
  <w:abstractNum w:abstractNumId="8" w15:restartNumberingAfterBreak="0">
    <w:nsid w:val="28FC052F"/>
    <w:multiLevelType w:val="hybridMultilevel"/>
    <w:tmpl w:val="15C47DB0"/>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14C5D13"/>
    <w:multiLevelType w:val="hybridMultilevel"/>
    <w:tmpl w:val="F45639BE"/>
    <w:lvl w:ilvl="0" w:tplc="87A4087A">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1967C52"/>
    <w:multiLevelType w:val="hybridMultilevel"/>
    <w:tmpl w:val="0AEA0300"/>
    <w:lvl w:ilvl="0" w:tplc="F4AADAD0">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E6E50D4"/>
    <w:multiLevelType w:val="hybridMultilevel"/>
    <w:tmpl w:val="61149828"/>
    <w:lvl w:ilvl="0" w:tplc="87A4087A">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5C72462"/>
    <w:multiLevelType w:val="hybridMultilevel"/>
    <w:tmpl w:val="A296B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1B11BE"/>
    <w:multiLevelType w:val="hybridMultilevel"/>
    <w:tmpl w:val="CF12912C"/>
    <w:lvl w:ilvl="0" w:tplc="E2F692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B86D66"/>
    <w:multiLevelType w:val="hybridMultilevel"/>
    <w:tmpl w:val="885CCBE2"/>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D1E2D5E"/>
    <w:multiLevelType w:val="hybridMultilevel"/>
    <w:tmpl w:val="3DF4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9B03B7"/>
    <w:multiLevelType w:val="hybridMultilevel"/>
    <w:tmpl w:val="2A82442C"/>
    <w:lvl w:ilvl="0" w:tplc="6E18EC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17D63CF"/>
    <w:multiLevelType w:val="hybridMultilevel"/>
    <w:tmpl w:val="CCF2F95E"/>
    <w:lvl w:ilvl="0" w:tplc="81BCA9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327CA9"/>
    <w:multiLevelType w:val="hybridMultilevel"/>
    <w:tmpl w:val="E6C80B2A"/>
    <w:lvl w:ilvl="0" w:tplc="84C6362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77E38A8"/>
    <w:multiLevelType w:val="hybridMultilevel"/>
    <w:tmpl w:val="AD284D64"/>
    <w:lvl w:ilvl="0" w:tplc="07E06D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EC3A15"/>
    <w:multiLevelType w:val="multilevel"/>
    <w:tmpl w:val="12326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4DB704A"/>
    <w:multiLevelType w:val="hybridMultilevel"/>
    <w:tmpl w:val="75BC504A"/>
    <w:lvl w:ilvl="0" w:tplc="87A4087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576392"/>
    <w:multiLevelType w:val="hybridMultilevel"/>
    <w:tmpl w:val="86C25AC0"/>
    <w:lvl w:ilvl="0" w:tplc="6E18EC7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5C7B69"/>
    <w:multiLevelType w:val="hybridMultilevel"/>
    <w:tmpl w:val="4FEEEBB0"/>
    <w:lvl w:ilvl="0" w:tplc="AE0EFE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8387A45"/>
    <w:multiLevelType w:val="hybridMultilevel"/>
    <w:tmpl w:val="329A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8909CA"/>
    <w:multiLevelType w:val="hybridMultilevel"/>
    <w:tmpl w:val="1DEC5944"/>
    <w:lvl w:ilvl="0" w:tplc="8AB852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A70051"/>
    <w:multiLevelType w:val="hybridMultilevel"/>
    <w:tmpl w:val="2C82C330"/>
    <w:lvl w:ilvl="0" w:tplc="15B2D3B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CC21DF1"/>
    <w:multiLevelType w:val="hybridMultilevel"/>
    <w:tmpl w:val="AC34E93A"/>
    <w:lvl w:ilvl="0" w:tplc="87A4087A">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F9319C1"/>
    <w:multiLevelType w:val="hybridMultilevel"/>
    <w:tmpl w:val="3A4E35B8"/>
    <w:lvl w:ilvl="0" w:tplc="1412424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4"/>
  </w:num>
  <w:num w:numId="2">
    <w:abstractNumId w:val="21"/>
  </w:num>
  <w:num w:numId="3">
    <w:abstractNumId w:val="3"/>
  </w:num>
  <w:num w:numId="4">
    <w:abstractNumId w:val="15"/>
  </w:num>
  <w:num w:numId="5">
    <w:abstractNumId w:val="26"/>
  </w:num>
  <w:num w:numId="6">
    <w:abstractNumId w:val="0"/>
  </w:num>
  <w:num w:numId="7">
    <w:abstractNumId w:val="19"/>
  </w:num>
  <w:num w:numId="8">
    <w:abstractNumId w:val="7"/>
  </w:num>
  <w:num w:numId="9">
    <w:abstractNumId w:val="18"/>
  </w:num>
  <w:num w:numId="10">
    <w:abstractNumId w:val="6"/>
  </w:num>
  <w:num w:numId="11">
    <w:abstractNumId w:val="28"/>
  </w:num>
  <w:num w:numId="12">
    <w:abstractNumId w:val="8"/>
  </w:num>
  <w:num w:numId="13">
    <w:abstractNumId w:val="9"/>
  </w:num>
  <w:num w:numId="14">
    <w:abstractNumId w:val="14"/>
  </w:num>
  <w:num w:numId="15">
    <w:abstractNumId w:val="2"/>
  </w:num>
  <w:num w:numId="16">
    <w:abstractNumId w:val="11"/>
  </w:num>
  <w:num w:numId="17">
    <w:abstractNumId w:val="13"/>
  </w:num>
  <w:num w:numId="18">
    <w:abstractNumId w:val="4"/>
  </w:num>
  <w:num w:numId="19">
    <w:abstractNumId w:val="17"/>
  </w:num>
  <w:num w:numId="20">
    <w:abstractNumId w:val="27"/>
  </w:num>
  <w:num w:numId="21">
    <w:abstractNumId w:val="1"/>
  </w:num>
  <w:num w:numId="22">
    <w:abstractNumId w:val="25"/>
  </w:num>
  <w:num w:numId="23">
    <w:abstractNumId w:val="10"/>
  </w:num>
  <w:num w:numId="24">
    <w:abstractNumId w:val="23"/>
  </w:num>
  <w:num w:numId="25">
    <w:abstractNumId w:val="12"/>
  </w:num>
  <w:num w:numId="26">
    <w:abstractNumId w:val="20"/>
  </w:num>
  <w:num w:numId="27">
    <w:abstractNumId w:val="5"/>
  </w:num>
  <w:num w:numId="28">
    <w:abstractNumId w:val="16"/>
  </w:num>
  <w:num w:numId="29">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n, Yuanyuan">
    <w15:presenceInfo w15:providerId="AD" w15:userId="S::yualin@iu.edu::3e8d8d2f-0e3a-4299-bbbb-599a4ef803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revisionView w:markup="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A7B"/>
    <w:rsid w:val="00010F04"/>
    <w:rsid w:val="000300FE"/>
    <w:rsid w:val="00032E79"/>
    <w:rsid w:val="000550E9"/>
    <w:rsid w:val="00055D14"/>
    <w:rsid w:val="000628CF"/>
    <w:rsid w:val="00082634"/>
    <w:rsid w:val="000A39B7"/>
    <w:rsid w:val="000A3BD1"/>
    <w:rsid w:val="000C5815"/>
    <w:rsid w:val="000C6BE5"/>
    <w:rsid w:val="000D18B1"/>
    <w:rsid w:val="000D4416"/>
    <w:rsid w:val="000D748D"/>
    <w:rsid w:val="000E7BD6"/>
    <w:rsid w:val="000F3B0A"/>
    <w:rsid w:val="00103D5B"/>
    <w:rsid w:val="00107912"/>
    <w:rsid w:val="001256DB"/>
    <w:rsid w:val="00132D4B"/>
    <w:rsid w:val="00133898"/>
    <w:rsid w:val="00135332"/>
    <w:rsid w:val="001403A7"/>
    <w:rsid w:val="00141B87"/>
    <w:rsid w:val="00151407"/>
    <w:rsid w:val="0015384C"/>
    <w:rsid w:val="00167EFA"/>
    <w:rsid w:val="0017081A"/>
    <w:rsid w:val="001826BD"/>
    <w:rsid w:val="00186B4F"/>
    <w:rsid w:val="00193065"/>
    <w:rsid w:val="00193677"/>
    <w:rsid w:val="001A33F4"/>
    <w:rsid w:val="001A6A7B"/>
    <w:rsid w:val="001B0C1E"/>
    <w:rsid w:val="001B77E7"/>
    <w:rsid w:val="001C6F4B"/>
    <w:rsid w:val="001D4930"/>
    <w:rsid w:val="001F351E"/>
    <w:rsid w:val="001F69C9"/>
    <w:rsid w:val="001F6AC4"/>
    <w:rsid w:val="00211FC5"/>
    <w:rsid w:val="00212ADB"/>
    <w:rsid w:val="00226BE1"/>
    <w:rsid w:val="00241056"/>
    <w:rsid w:val="00241D4B"/>
    <w:rsid w:val="00242FE3"/>
    <w:rsid w:val="00260A78"/>
    <w:rsid w:val="002720B0"/>
    <w:rsid w:val="0027675E"/>
    <w:rsid w:val="00277B7E"/>
    <w:rsid w:val="002A785A"/>
    <w:rsid w:val="002A7E16"/>
    <w:rsid w:val="002B3CB5"/>
    <w:rsid w:val="002C1EB0"/>
    <w:rsid w:val="002C5650"/>
    <w:rsid w:val="002D34DC"/>
    <w:rsid w:val="002D6906"/>
    <w:rsid w:val="002E1494"/>
    <w:rsid w:val="002E6CAC"/>
    <w:rsid w:val="002E761B"/>
    <w:rsid w:val="003022F9"/>
    <w:rsid w:val="00310D07"/>
    <w:rsid w:val="00310FD0"/>
    <w:rsid w:val="003237A6"/>
    <w:rsid w:val="00327544"/>
    <w:rsid w:val="00342251"/>
    <w:rsid w:val="00342C95"/>
    <w:rsid w:val="00360BB3"/>
    <w:rsid w:val="00361151"/>
    <w:rsid w:val="00390B12"/>
    <w:rsid w:val="003A7DAE"/>
    <w:rsid w:val="003B71E6"/>
    <w:rsid w:val="003B78DA"/>
    <w:rsid w:val="003C3A18"/>
    <w:rsid w:val="003C3ADF"/>
    <w:rsid w:val="003D07E4"/>
    <w:rsid w:val="003D3EA3"/>
    <w:rsid w:val="003E3322"/>
    <w:rsid w:val="003E6AE9"/>
    <w:rsid w:val="003F6416"/>
    <w:rsid w:val="004119FB"/>
    <w:rsid w:val="00412B7B"/>
    <w:rsid w:val="004148ED"/>
    <w:rsid w:val="00423BD9"/>
    <w:rsid w:val="004259BB"/>
    <w:rsid w:val="004378CE"/>
    <w:rsid w:val="00437966"/>
    <w:rsid w:val="004540D9"/>
    <w:rsid w:val="00456191"/>
    <w:rsid w:val="00465F85"/>
    <w:rsid w:val="004719D6"/>
    <w:rsid w:val="0047288F"/>
    <w:rsid w:val="00486DA8"/>
    <w:rsid w:val="004A63BD"/>
    <w:rsid w:val="004D19F4"/>
    <w:rsid w:val="004D3DE6"/>
    <w:rsid w:val="004E25F0"/>
    <w:rsid w:val="004E6400"/>
    <w:rsid w:val="004E7020"/>
    <w:rsid w:val="005049BA"/>
    <w:rsid w:val="00517CC3"/>
    <w:rsid w:val="00523B51"/>
    <w:rsid w:val="005242C9"/>
    <w:rsid w:val="00542698"/>
    <w:rsid w:val="005428BF"/>
    <w:rsid w:val="00546DA1"/>
    <w:rsid w:val="00553F87"/>
    <w:rsid w:val="0057128A"/>
    <w:rsid w:val="00573750"/>
    <w:rsid w:val="00584A5E"/>
    <w:rsid w:val="005924E6"/>
    <w:rsid w:val="00593F71"/>
    <w:rsid w:val="00597F9E"/>
    <w:rsid w:val="005A44A8"/>
    <w:rsid w:val="005A504F"/>
    <w:rsid w:val="005C3628"/>
    <w:rsid w:val="005D691E"/>
    <w:rsid w:val="005D6AB2"/>
    <w:rsid w:val="005D7CA6"/>
    <w:rsid w:val="005D7FA3"/>
    <w:rsid w:val="005E192B"/>
    <w:rsid w:val="005E3454"/>
    <w:rsid w:val="005E445F"/>
    <w:rsid w:val="005E5AF6"/>
    <w:rsid w:val="0060479E"/>
    <w:rsid w:val="00617E11"/>
    <w:rsid w:val="00645087"/>
    <w:rsid w:val="00646648"/>
    <w:rsid w:val="00650B17"/>
    <w:rsid w:val="006638A6"/>
    <w:rsid w:val="0067089C"/>
    <w:rsid w:val="00684267"/>
    <w:rsid w:val="00693E63"/>
    <w:rsid w:val="006C2BCA"/>
    <w:rsid w:val="006E1FAA"/>
    <w:rsid w:val="006F6C03"/>
    <w:rsid w:val="00711D28"/>
    <w:rsid w:val="00712E90"/>
    <w:rsid w:val="00721949"/>
    <w:rsid w:val="00735388"/>
    <w:rsid w:val="00735DBF"/>
    <w:rsid w:val="00736D88"/>
    <w:rsid w:val="00740EAF"/>
    <w:rsid w:val="00746C78"/>
    <w:rsid w:val="007517B9"/>
    <w:rsid w:val="00757830"/>
    <w:rsid w:val="0076284E"/>
    <w:rsid w:val="00781B58"/>
    <w:rsid w:val="00791A74"/>
    <w:rsid w:val="007B2FBE"/>
    <w:rsid w:val="007C3C06"/>
    <w:rsid w:val="007C75AE"/>
    <w:rsid w:val="007D6FDC"/>
    <w:rsid w:val="007E2372"/>
    <w:rsid w:val="007F13D0"/>
    <w:rsid w:val="00806052"/>
    <w:rsid w:val="00814FD7"/>
    <w:rsid w:val="00836B40"/>
    <w:rsid w:val="00854F2E"/>
    <w:rsid w:val="00861275"/>
    <w:rsid w:val="0086772F"/>
    <w:rsid w:val="00874911"/>
    <w:rsid w:val="00881BE9"/>
    <w:rsid w:val="008912B2"/>
    <w:rsid w:val="008926B7"/>
    <w:rsid w:val="008A727D"/>
    <w:rsid w:val="008B1716"/>
    <w:rsid w:val="008B581B"/>
    <w:rsid w:val="008D74FE"/>
    <w:rsid w:val="008E6C76"/>
    <w:rsid w:val="0090034B"/>
    <w:rsid w:val="00915B01"/>
    <w:rsid w:val="0091783E"/>
    <w:rsid w:val="00937156"/>
    <w:rsid w:val="00937830"/>
    <w:rsid w:val="00944003"/>
    <w:rsid w:val="009503AC"/>
    <w:rsid w:val="009537E8"/>
    <w:rsid w:val="00953F1E"/>
    <w:rsid w:val="00970128"/>
    <w:rsid w:val="00973B5A"/>
    <w:rsid w:val="00973F6A"/>
    <w:rsid w:val="00986A32"/>
    <w:rsid w:val="00987682"/>
    <w:rsid w:val="009A4B3D"/>
    <w:rsid w:val="009B6A1C"/>
    <w:rsid w:val="009C4ADC"/>
    <w:rsid w:val="009D01EA"/>
    <w:rsid w:val="009D290F"/>
    <w:rsid w:val="009E08E8"/>
    <w:rsid w:val="009E23E5"/>
    <w:rsid w:val="009E2F78"/>
    <w:rsid w:val="009E305C"/>
    <w:rsid w:val="009E5490"/>
    <w:rsid w:val="009F69F4"/>
    <w:rsid w:val="00A026E8"/>
    <w:rsid w:val="00A027AE"/>
    <w:rsid w:val="00A10C9D"/>
    <w:rsid w:val="00A20F2C"/>
    <w:rsid w:val="00A305F2"/>
    <w:rsid w:val="00A61F38"/>
    <w:rsid w:val="00A71B55"/>
    <w:rsid w:val="00A73B43"/>
    <w:rsid w:val="00A7427E"/>
    <w:rsid w:val="00A82B9A"/>
    <w:rsid w:val="00A9133E"/>
    <w:rsid w:val="00A959E8"/>
    <w:rsid w:val="00A959F6"/>
    <w:rsid w:val="00AB3775"/>
    <w:rsid w:val="00AB3983"/>
    <w:rsid w:val="00AC0553"/>
    <w:rsid w:val="00AC1470"/>
    <w:rsid w:val="00AD2277"/>
    <w:rsid w:val="00AD42FE"/>
    <w:rsid w:val="00AD7AD0"/>
    <w:rsid w:val="00AE17B3"/>
    <w:rsid w:val="00AE40E2"/>
    <w:rsid w:val="00AE53B6"/>
    <w:rsid w:val="00AE556D"/>
    <w:rsid w:val="00AE5932"/>
    <w:rsid w:val="00AF1161"/>
    <w:rsid w:val="00B00F6E"/>
    <w:rsid w:val="00B07933"/>
    <w:rsid w:val="00B20541"/>
    <w:rsid w:val="00B346F4"/>
    <w:rsid w:val="00B35DBE"/>
    <w:rsid w:val="00B46FD4"/>
    <w:rsid w:val="00B636DB"/>
    <w:rsid w:val="00B7063C"/>
    <w:rsid w:val="00B76F82"/>
    <w:rsid w:val="00B854D3"/>
    <w:rsid w:val="00BA2300"/>
    <w:rsid w:val="00BC2931"/>
    <w:rsid w:val="00BC5575"/>
    <w:rsid w:val="00BE226A"/>
    <w:rsid w:val="00BE3BA0"/>
    <w:rsid w:val="00BE4153"/>
    <w:rsid w:val="00BF6AF5"/>
    <w:rsid w:val="00C001E5"/>
    <w:rsid w:val="00C04935"/>
    <w:rsid w:val="00C05371"/>
    <w:rsid w:val="00C05B25"/>
    <w:rsid w:val="00C23677"/>
    <w:rsid w:val="00C260E2"/>
    <w:rsid w:val="00C32618"/>
    <w:rsid w:val="00C35AAC"/>
    <w:rsid w:val="00C35B4E"/>
    <w:rsid w:val="00C4571D"/>
    <w:rsid w:val="00C72DE1"/>
    <w:rsid w:val="00C90492"/>
    <w:rsid w:val="00C931B2"/>
    <w:rsid w:val="00C94B31"/>
    <w:rsid w:val="00CA65C4"/>
    <w:rsid w:val="00CA78FD"/>
    <w:rsid w:val="00CB559A"/>
    <w:rsid w:val="00CD08B5"/>
    <w:rsid w:val="00CE1A98"/>
    <w:rsid w:val="00CE5FBD"/>
    <w:rsid w:val="00CF315D"/>
    <w:rsid w:val="00CF72F4"/>
    <w:rsid w:val="00D0773C"/>
    <w:rsid w:val="00D15962"/>
    <w:rsid w:val="00D17A8A"/>
    <w:rsid w:val="00D257D2"/>
    <w:rsid w:val="00D3028F"/>
    <w:rsid w:val="00D37E23"/>
    <w:rsid w:val="00D41E13"/>
    <w:rsid w:val="00D45C0B"/>
    <w:rsid w:val="00D467FD"/>
    <w:rsid w:val="00D50398"/>
    <w:rsid w:val="00D56A2C"/>
    <w:rsid w:val="00D57E63"/>
    <w:rsid w:val="00D757E1"/>
    <w:rsid w:val="00DB123B"/>
    <w:rsid w:val="00DC6509"/>
    <w:rsid w:val="00DC679C"/>
    <w:rsid w:val="00DD2EA2"/>
    <w:rsid w:val="00DE6060"/>
    <w:rsid w:val="00DF047C"/>
    <w:rsid w:val="00E01158"/>
    <w:rsid w:val="00E12DDA"/>
    <w:rsid w:val="00E16E1E"/>
    <w:rsid w:val="00E2435B"/>
    <w:rsid w:val="00E25A79"/>
    <w:rsid w:val="00E265DA"/>
    <w:rsid w:val="00E505CA"/>
    <w:rsid w:val="00E53642"/>
    <w:rsid w:val="00E60BDF"/>
    <w:rsid w:val="00E667D1"/>
    <w:rsid w:val="00E812FE"/>
    <w:rsid w:val="00E84629"/>
    <w:rsid w:val="00E91D4C"/>
    <w:rsid w:val="00E96F52"/>
    <w:rsid w:val="00EC2EF5"/>
    <w:rsid w:val="00ED3339"/>
    <w:rsid w:val="00EE0550"/>
    <w:rsid w:val="00EE1EA4"/>
    <w:rsid w:val="00EE6F4F"/>
    <w:rsid w:val="00EF674E"/>
    <w:rsid w:val="00F11345"/>
    <w:rsid w:val="00F1150B"/>
    <w:rsid w:val="00F23609"/>
    <w:rsid w:val="00F45B29"/>
    <w:rsid w:val="00F52532"/>
    <w:rsid w:val="00F60069"/>
    <w:rsid w:val="00F60D48"/>
    <w:rsid w:val="00F60EC4"/>
    <w:rsid w:val="00F6289C"/>
    <w:rsid w:val="00F62A83"/>
    <w:rsid w:val="00F977E0"/>
    <w:rsid w:val="00FA3575"/>
    <w:rsid w:val="00FB2E89"/>
    <w:rsid w:val="00FD0545"/>
    <w:rsid w:val="00FD25F1"/>
    <w:rsid w:val="00FD5667"/>
    <w:rsid w:val="00FD5C49"/>
    <w:rsid w:val="00FD65BD"/>
    <w:rsid w:val="00FE787E"/>
    <w:rsid w:val="00FF6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835F1"/>
  <w15:chartTrackingRefBased/>
  <w15:docId w15:val="{99A79974-739C-1C4E-9AC1-5909F88EA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012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966"/>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593F71"/>
    <w:rPr>
      <w:rFonts w:eastAsiaTheme="minorEastAsia"/>
      <w:sz w:val="18"/>
      <w:szCs w:val="18"/>
    </w:rPr>
  </w:style>
  <w:style w:type="character" w:customStyle="1" w:styleId="BalloonTextChar">
    <w:name w:val="Balloon Text Char"/>
    <w:basedOn w:val="DefaultParagraphFont"/>
    <w:link w:val="BalloonText"/>
    <w:uiPriority w:val="99"/>
    <w:semiHidden/>
    <w:rsid w:val="00593F71"/>
    <w:rPr>
      <w:rFonts w:ascii="Times New Roman" w:hAnsi="Times New Roman" w:cs="Times New Roman"/>
      <w:sz w:val="18"/>
      <w:szCs w:val="18"/>
    </w:rPr>
  </w:style>
  <w:style w:type="paragraph" w:styleId="Revision">
    <w:name w:val="Revision"/>
    <w:hidden/>
    <w:uiPriority w:val="99"/>
    <w:semiHidden/>
    <w:rsid w:val="004D3DE6"/>
  </w:style>
  <w:style w:type="paragraph" w:styleId="NormalWeb">
    <w:name w:val="Normal (Web)"/>
    <w:basedOn w:val="Normal"/>
    <w:uiPriority w:val="99"/>
    <w:unhideWhenUsed/>
    <w:rsid w:val="003E6AE9"/>
    <w:pPr>
      <w:spacing w:before="100" w:beforeAutospacing="1" w:after="100" w:afterAutospacing="1"/>
    </w:pPr>
  </w:style>
  <w:style w:type="character" w:styleId="Hyperlink">
    <w:name w:val="Hyperlink"/>
    <w:basedOn w:val="DefaultParagraphFont"/>
    <w:uiPriority w:val="99"/>
    <w:semiHidden/>
    <w:unhideWhenUsed/>
    <w:rsid w:val="0097012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7279">
      <w:bodyDiv w:val="1"/>
      <w:marLeft w:val="0"/>
      <w:marRight w:val="0"/>
      <w:marTop w:val="0"/>
      <w:marBottom w:val="0"/>
      <w:divBdr>
        <w:top w:val="none" w:sz="0" w:space="0" w:color="auto"/>
        <w:left w:val="none" w:sz="0" w:space="0" w:color="auto"/>
        <w:bottom w:val="none" w:sz="0" w:space="0" w:color="auto"/>
        <w:right w:val="none" w:sz="0" w:space="0" w:color="auto"/>
      </w:divBdr>
      <w:divsChild>
        <w:div w:id="1135833459">
          <w:marLeft w:val="0"/>
          <w:marRight w:val="0"/>
          <w:marTop w:val="0"/>
          <w:marBottom w:val="0"/>
          <w:divBdr>
            <w:top w:val="none" w:sz="0" w:space="0" w:color="auto"/>
            <w:left w:val="none" w:sz="0" w:space="0" w:color="auto"/>
            <w:bottom w:val="none" w:sz="0" w:space="0" w:color="auto"/>
            <w:right w:val="none" w:sz="0" w:space="0" w:color="auto"/>
          </w:divBdr>
          <w:divsChild>
            <w:div w:id="1634603855">
              <w:marLeft w:val="0"/>
              <w:marRight w:val="0"/>
              <w:marTop w:val="0"/>
              <w:marBottom w:val="0"/>
              <w:divBdr>
                <w:top w:val="none" w:sz="0" w:space="0" w:color="auto"/>
                <w:left w:val="none" w:sz="0" w:space="0" w:color="auto"/>
                <w:bottom w:val="none" w:sz="0" w:space="0" w:color="auto"/>
                <w:right w:val="none" w:sz="0" w:space="0" w:color="auto"/>
              </w:divBdr>
              <w:divsChild>
                <w:div w:id="16597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4142">
      <w:bodyDiv w:val="1"/>
      <w:marLeft w:val="0"/>
      <w:marRight w:val="0"/>
      <w:marTop w:val="0"/>
      <w:marBottom w:val="0"/>
      <w:divBdr>
        <w:top w:val="none" w:sz="0" w:space="0" w:color="auto"/>
        <w:left w:val="none" w:sz="0" w:space="0" w:color="auto"/>
        <w:bottom w:val="none" w:sz="0" w:space="0" w:color="auto"/>
        <w:right w:val="none" w:sz="0" w:space="0" w:color="auto"/>
      </w:divBdr>
      <w:divsChild>
        <w:div w:id="162940103">
          <w:marLeft w:val="0"/>
          <w:marRight w:val="0"/>
          <w:marTop w:val="0"/>
          <w:marBottom w:val="0"/>
          <w:divBdr>
            <w:top w:val="none" w:sz="0" w:space="0" w:color="auto"/>
            <w:left w:val="none" w:sz="0" w:space="0" w:color="auto"/>
            <w:bottom w:val="none" w:sz="0" w:space="0" w:color="auto"/>
            <w:right w:val="none" w:sz="0" w:space="0" w:color="auto"/>
          </w:divBdr>
          <w:divsChild>
            <w:div w:id="665137442">
              <w:marLeft w:val="0"/>
              <w:marRight w:val="0"/>
              <w:marTop w:val="0"/>
              <w:marBottom w:val="0"/>
              <w:divBdr>
                <w:top w:val="none" w:sz="0" w:space="0" w:color="auto"/>
                <w:left w:val="none" w:sz="0" w:space="0" w:color="auto"/>
                <w:bottom w:val="none" w:sz="0" w:space="0" w:color="auto"/>
                <w:right w:val="none" w:sz="0" w:space="0" w:color="auto"/>
              </w:divBdr>
              <w:divsChild>
                <w:div w:id="149672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132127">
      <w:bodyDiv w:val="1"/>
      <w:marLeft w:val="0"/>
      <w:marRight w:val="0"/>
      <w:marTop w:val="0"/>
      <w:marBottom w:val="0"/>
      <w:divBdr>
        <w:top w:val="none" w:sz="0" w:space="0" w:color="auto"/>
        <w:left w:val="none" w:sz="0" w:space="0" w:color="auto"/>
        <w:bottom w:val="none" w:sz="0" w:space="0" w:color="auto"/>
        <w:right w:val="none" w:sz="0" w:space="0" w:color="auto"/>
      </w:divBdr>
      <w:divsChild>
        <w:div w:id="1093208690">
          <w:marLeft w:val="0"/>
          <w:marRight w:val="0"/>
          <w:marTop w:val="0"/>
          <w:marBottom w:val="0"/>
          <w:divBdr>
            <w:top w:val="none" w:sz="0" w:space="0" w:color="auto"/>
            <w:left w:val="none" w:sz="0" w:space="0" w:color="auto"/>
            <w:bottom w:val="none" w:sz="0" w:space="0" w:color="auto"/>
            <w:right w:val="none" w:sz="0" w:space="0" w:color="auto"/>
          </w:divBdr>
          <w:divsChild>
            <w:div w:id="523397449">
              <w:marLeft w:val="0"/>
              <w:marRight w:val="0"/>
              <w:marTop w:val="0"/>
              <w:marBottom w:val="0"/>
              <w:divBdr>
                <w:top w:val="none" w:sz="0" w:space="0" w:color="auto"/>
                <w:left w:val="none" w:sz="0" w:space="0" w:color="auto"/>
                <w:bottom w:val="none" w:sz="0" w:space="0" w:color="auto"/>
                <w:right w:val="none" w:sz="0" w:space="0" w:color="auto"/>
              </w:divBdr>
              <w:divsChild>
                <w:div w:id="885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576252">
      <w:bodyDiv w:val="1"/>
      <w:marLeft w:val="0"/>
      <w:marRight w:val="0"/>
      <w:marTop w:val="0"/>
      <w:marBottom w:val="0"/>
      <w:divBdr>
        <w:top w:val="none" w:sz="0" w:space="0" w:color="auto"/>
        <w:left w:val="none" w:sz="0" w:space="0" w:color="auto"/>
        <w:bottom w:val="none" w:sz="0" w:space="0" w:color="auto"/>
        <w:right w:val="none" w:sz="0" w:space="0" w:color="auto"/>
      </w:divBdr>
    </w:div>
    <w:div w:id="1700159732">
      <w:bodyDiv w:val="1"/>
      <w:marLeft w:val="0"/>
      <w:marRight w:val="0"/>
      <w:marTop w:val="0"/>
      <w:marBottom w:val="0"/>
      <w:divBdr>
        <w:top w:val="none" w:sz="0" w:space="0" w:color="auto"/>
        <w:left w:val="none" w:sz="0" w:space="0" w:color="auto"/>
        <w:bottom w:val="none" w:sz="0" w:space="0" w:color="auto"/>
        <w:right w:val="none" w:sz="0" w:space="0" w:color="auto"/>
      </w:divBdr>
      <w:divsChild>
        <w:div w:id="863245476">
          <w:marLeft w:val="0"/>
          <w:marRight w:val="0"/>
          <w:marTop w:val="0"/>
          <w:marBottom w:val="0"/>
          <w:divBdr>
            <w:top w:val="none" w:sz="0" w:space="0" w:color="auto"/>
            <w:left w:val="none" w:sz="0" w:space="0" w:color="auto"/>
            <w:bottom w:val="none" w:sz="0" w:space="0" w:color="auto"/>
            <w:right w:val="none" w:sz="0" w:space="0" w:color="auto"/>
          </w:divBdr>
          <w:divsChild>
            <w:div w:id="766004634">
              <w:marLeft w:val="0"/>
              <w:marRight w:val="0"/>
              <w:marTop w:val="0"/>
              <w:marBottom w:val="0"/>
              <w:divBdr>
                <w:top w:val="none" w:sz="0" w:space="0" w:color="auto"/>
                <w:left w:val="none" w:sz="0" w:space="0" w:color="auto"/>
                <w:bottom w:val="none" w:sz="0" w:space="0" w:color="auto"/>
                <w:right w:val="none" w:sz="0" w:space="0" w:color="auto"/>
              </w:divBdr>
              <w:divsChild>
                <w:div w:id="3341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87651">
      <w:bodyDiv w:val="1"/>
      <w:marLeft w:val="0"/>
      <w:marRight w:val="0"/>
      <w:marTop w:val="0"/>
      <w:marBottom w:val="0"/>
      <w:divBdr>
        <w:top w:val="none" w:sz="0" w:space="0" w:color="auto"/>
        <w:left w:val="none" w:sz="0" w:space="0" w:color="auto"/>
        <w:bottom w:val="none" w:sz="0" w:space="0" w:color="auto"/>
        <w:right w:val="none" w:sz="0" w:space="0" w:color="auto"/>
      </w:divBdr>
      <w:divsChild>
        <w:div w:id="587925134">
          <w:marLeft w:val="0"/>
          <w:marRight w:val="0"/>
          <w:marTop w:val="0"/>
          <w:marBottom w:val="0"/>
          <w:divBdr>
            <w:top w:val="none" w:sz="0" w:space="0" w:color="auto"/>
            <w:left w:val="none" w:sz="0" w:space="0" w:color="auto"/>
            <w:bottom w:val="none" w:sz="0" w:space="0" w:color="auto"/>
            <w:right w:val="none" w:sz="0" w:space="0" w:color="auto"/>
          </w:divBdr>
          <w:divsChild>
            <w:div w:id="627781276">
              <w:marLeft w:val="0"/>
              <w:marRight w:val="0"/>
              <w:marTop w:val="0"/>
              <w:marBottom w:val="0"/>
              <w:divBdr>
                <w:top w:val="none" w:sz="0" w:space="0" w:color="auto"/>
                <w:left w:val="none" w:sz="0" w:space="0" w:color="auto"/>
                <w:bottom w:val="none" w:sz="0" w:space="0" w:color="auto"/>
                <w:right w:val="none" w:sz="0" w:space="0" w:color="auto"/>
              </w:divBdr>
              <w:divsChild>
                <w:div w:id="6169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78607">
      <w:bodyDiv w:val="1"/>
      <w:marLeft w:val="0"/>
      <w:marRight w:val="0"/>
      <w:marTop w:val="0"/>
      <w:marBottom w:val="0"/>
      <w:divBdr>
        <w:top w:val="none" w:sz="0" w:space="0" w:color="auto"/>
        <w:left w:val="none" w:sz="0" w:space="0" w:color="auto"/>
        <w:bottom w:val="none" w:sz="0" w:space="0" w:color="auto"/>
        <w:right w:val="none" w:sz="0" w:space="0" w:color="auto"/>
      </w:divBdr>
      <w:divsChild>
        <w:div w:id="924386007">
          <w:marLeft w:val="0"/>
          <w:marRight w:val="0"/>
          <w:marTop w:val="0"/>
          <w:marBottom w:val="0"/>
          <w:divBdr>
            <w:top w:val="none" w:sz="0" w:space="0" w:color="auto"/>
            <w:left w:val="none" w:sz="0" w:space="0" w:color="auto"/>
            <w:bottom w:val="none" w:sz="0" w:space="0" w:color="auto"/>
            <w:right w:val="none" w:sz="0" w:space="0" w:color="auto"/>
          </w:divBdr>
          <w:divsChild>
            <w:div w:id="1002582151">
              <w:marLeft w:val="0"/>
              <w:marRight w:val="0"/>
              <w:marTop w:val="0"/>
              <w:marBottom w:val="0"/>
              <w:divBdr>
                <w:top w:val="none" w:sz="0" w:space="0" w:color="auto"/>
                <w:left w:val="none" w:sz="0" w:space="0" w:color="auto"/>
                <w:bottom w:val="none" w:sz="0" w:space="0" w:color="auto"/>
                <w:right w:val="none" w:sz="0" w:space="0" w:color="auto"/>
              </w:divBdr>
              <w:divsChild>
                <w:div w:id="73343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microsoft.com/office/2011/relationships/people" Target="peop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23704F-DED7-5B47-B9A9-2579DF4EE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5787</Words>
  <Characters>32991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Yuanyuan</dc:creator>
  <cp:keywords/>
  <dc:description/>
  <cp:lastModifiedBy>Lin, Yuanyuan</cp:lastModifiedBy>
  <cp:revision>3</cp:revision>
  <dcterms:created xsi:type="dcterms:W3CDTF">2019-12-07T19:23:00Z</dcterms:created>
  <dcterms:modified xsi:type="dcterms:W3CDTF">2019-12-07T19:24:00Z</dcterms:modified>
</cp:coreProperties>
</file>